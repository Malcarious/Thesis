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C5FD64" w14:textId="77777777" w:rsidR="00E45479" w:rsidRPr="00203351" w:rsidRDefault="00E45479" w:rsidP="003F4D2F">
      <w:pPr>
        <w:pStyle w:val="ONEINCHSPACER"/>
        <w:spacing w:before="0"/>
        <w:jc w:val="center"/>
        <w:rPr>
          <w:sz w:val="36"/>
          <w:szCs w:val="36"/>
        </w:rPr>
      </w:pPr>
      <w:r w:rsidRPr="00203351">
        <w:rPr>
          <w:sz w:val="36"/>
          <w:szCs w:val="36"/>
        </w:rPr>
        <w:t>CHAPTER 3</w:t>
      </w:r>
    </w:p>
    <w:p w14:paraId="3196D4F9" w14:textId="77777777" w:rsidR="00E45479" w:rsidRPr="00203351" w:rsidRDefault="00E45479" w:rsidP="00907A0C">
      <w:pPr>
        <w:pStyle w:val="CHAPTERTITLE"/>
        <w:rPr>
          <w:sz w:val="36"/>
          <w:szCs w:val="36"/>
        </w:rPr>
      </w:pPr>
      <w:bookmarkStart w:id="0" w:name="_Toc452973725"/>
      <w:r w:rsidRPr="00203351">
        <w:rPr>
          <w:sz w:val="36"/>
          <w:szCs w:val="36"/>
        </w:rPr>
        <w:t>OPTICAL DESIGN AND CALIBRATIONS</w:t>
      </w:r>
      <w:bookmarkEnd w:id="0"/>
      <w:r w:rsidR="005A4636">
        <w:rPr>
          <w:rStyle w:val="FootnoteReference"/>
          <w:sz w:val="36"/>
          <w:szCs w:val="36"/>
        </w:rPr>
        <w:footnoteReference w:id="1"/>
      </w:r>
    </w:p>
    <w:p w14:paraId="027520AA" w14:textId="7BC58B04" w:rsidR="00E45479" w:rsidRDefault="00E45479" w:rsidP="000E0AAC">
      <w:pPr>
        <w:pStyle w:val="BodyText"/>
        <w:jc w:val="both"/>
      </w:pPr>
      <w:r>
        <w:t>This chapter discuss</w:t>
      </w:r>
      <w:r w:rsidR="00E409BA">
        <w:t>es</w:t>
      </w:r>
      <w:r>
        <w:t xml:space="preserve"> </w:t>
      </w:r>
      <w:r w:rsidR="00A457B8">
        <w:t xml:space="preserve">the </w:t>
      </w:r>
      <w:r>
        <w:t xml:space="preserve">ALI </w:t>
      </w:r>
      <w:r w:rsidR="00A457B8">
        <w:t xml:space="preserve">instrument </w:t>
      </w:r>
      <w:r>
        <w:t xml:space="preserve">from the initial planning to </w:t>
      </w:r>
      <w:r w:rsidR="00A457B8">
        <w:t>the</w:t>
      </w:r>
      <w:r>
        <w:t xml:space="preserve"> completed system</w:t>
      </w:r>
      <w:r w:rsidR="00A457B8">
        <w:t>,</w:t>
      </w:r>
      <w:r>
        <w:t xml:space="preserve"> including calibration and </w:t>
      </w:r>
      <w:r w:rsidR="00A457B8">
        <w:t xml:space="preserve">laboratory </w:t>
      </w:r>
      <w:r>
        <w:t xml:space="preserve">testing. First, a discussion of the Acousto-Optical Tunable Filter (AOTF) </w:t>
      </w:r>
      <w:r w:rsidR="00A457B8">
        <w:t xml:space="preserve">is presented </w:t>
      </w:r>
      <w:r>
        <w:t xml:space="preserve">that covers the solution of the wave equation, diffraction efficiency, output diffracted angle, and tuning curve. </w:t>
      </w:r>
      <w:r w:rsidR="00A457B8">
        <w:t>These are used to develop the</w:t>
      </w:r>
      <w:r>
        <w:t xml:space="preserve"> </w:t>
      </w:r>
      <w:r w:rsidR="00A457B8">
        <w:t xml:space="preserve">complete characterization and </w:t>
      </w:r>
      <w:r>
        <w:t xml:space="preserve">calibration of the specific AOTF used in ALI. Following is a discussion of the </w:t>
      </w:r>
      <w:r w:rsidR="00A457B8">
        <w:t xml:space="preserve">trade-offs of the </w:t>
      </w:r>
      <w:r>
        <w:t xml:space="preserve">two primary optical </w:t>
      </w:r>
      <w:r w:rsidR="00A457B8">
        <w:t xml:space="preserve">design </w:t>
      </w:r>
      <w:r>
        <w:t xml:space="preserve">layouts considered for the instrument. Then the final optical specifications </w:t>
      </w:r>
      <w:r w:rsidR="00A457B8">
        <w:t xml:space="preserve">of the chosen design are </w:t>
      </w:r>
      <w:r>
        <w:t>presented</w:t>
      </w:r>
      <w:r w:rsidR="00A457B8">
        <w:t xml:space="preserve"> along with</w:t>
      </w:r>
      <w:r>
        <w:t xml:space="preserve"> the opto-mechanical </w:t>
      </w:r>
      <w:r w:rsidR="00A457B8">
        <w:t xml:space="preserve">aspects of the instrument </w:t>
      </w:r>
      <w:r>
        <w:t xml:space="preserve">and </w:t>
      </w:r>
      <w:r w:rsidR="00A457B8">
        <w:t xml:space="preserve">the </w:t>
      </w:r>
      <w:r>
        <w:t xml:space="preserve">control systems required to support the ALI </w:t>
      </w:r>
      <w:r w:rsidR="00A457B8">
        <w:t>stratospheric balloon test flight</w:t>
      </w:r>
      <w:r>
        <w:t xml:space="preserve">. Lastly, the calibration </w:t>
      </w:r>
      <w:r w:rsidR="00A457B8">
        <w:t>of</w:t>
      </w:r>
      <w:r>
        <w:t xml:space="preserve"> </w:t>
      </w:r>
      <w:r w:rsidR="00A457B8">
        <w:t xml:space="preserve">the </w:t>
      </w:r>
      <w:r>
        <w:t xml:space="preserve">ALI </w:t>
      </w:r>
      <w:r w:rsidR="00A457B8">
        <w:t xml:space="preserve">instrument </w:t>
      </w:r>
      <w:r>
        <w:t>and results from a full system test</w:t>
      </w:r>
      <w:r w:rsidR="00E409BA">
        <w:t xml:space="preserve"> are presented</w:t>
      </w:r>
      <w:r>
        <w:t xml:space="preserve">.  </w:t>
      </w:r>
    </w:p>
    <w:p w14:paraId="6272C2D1" w14:textId="77777777" w:rsidR="00E45479" w:rsidRDefault="00E45479">
      <w:pPr>
        <w:pStyle w:val="Heading1"/>
      </w:pPr>
      <w:bookmarkStart w:id="1" w:name="_Toc428457365"/>
      <w:bookmarkStart w:id="2" w:name="_Toc428458289"/>
      <w:bookmarkStart w:id="3" w:name="_Ref429060011"/>
      <w:bookmarkStart w:id="4" w:name="_Toc452973726"/>
      <w:r>
        <w:t>3.1 AOTF</w:t>
      </w:r>
      <w:bookmarkEnd w:id="1"/>
      <w:bookmarkEnd w:id="2"/>
      <w:r>
        <w:t xml:space="preserve"> Theory and Background</w:t>
      </w:r>
      <w:bookmarkEnd w:id="3"/>
      <w:bookmarkEnd w:id="4"/>
    </w:p>
    <w:p w14:paraId="67A8BA72" w14:textId="65CB1404" w:rsidR="00E45479" w:rsidRDefault="00E45479" w:rsidP="00067391">
      <w:pPr>
        <w:pStyle w:val="BodyText"/>
        <w:jc w:val="both"/>
      </w:pPr>
      <w:r w:rsidRPr="0021386F">
        <w:t xml:space="preserve">The fundamental piece of technology </w:t>
      </w:r>
      <w:r w:rsidR="00A457B8">
        <w:t>used in the</w:t>
      </w:r>
      <w:r w:rsidRPr="0021386F">
        <w:t xml:space="preserve"> ALI </w:t>
      </w:r>
      <w:r w:rsidR="00A457B8">
        <w:t xml:space="preserve">design </w:t>
      </w:r>
      <w:r w:rsidRPr="0021386F">
        <w:t xml:space="preserve">is an </w:t>
      </w:r>
      <w:r>
        <w:t>AOTF</w:t>
      </w:r>
      <w:r w:rsidR="00A457B8">
        <w:t>,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rsidR="00A457B8">
        <w:t>y</w:t>
      </w:r>
      <w:r w:rsidRPr="0021386F">
        <w:t xml:space="preserve"> </w:t>
      </w:r>
      <w:r w:rsidR="00A457B8">
        <w:t xml:space="preserve">performance </w:t>
      </w:r>
      <w:r w:rsidRPr="0021386F">
        <w:t>over a wide acceptance angles. This section discuss</w:t>
      </w:r>
      <w:r w:rsidR="00E409BA">
        <w:t>es</w:t>
      </w:r>
      <w:r w:rsidRPr="0021386F">
        <w:t xml:space="preserve"> the theory behind the </w:t>
      </w:r>
      <w:r>
        <w:t>AOTF.</w:t>
      </w:r>
    </w:p>
    <w:p w14:paraId="4F05952F" w14:textId="77777777" w:rsidR="00E45479" w:rsidRDefault="00E45479" w:rsidP="00F8264D">
      <w:pPr>
        <w:pStyle w:val="Heading2"/>
      </w:pPr>
      <w:bookmarkStart w:id="5" w:name="_Toc428457366"/>
      <w:bookmarkStart w:id="6" w:name="_Toc428458290"/>
      <w:bookmarkStart w:id="7" w:name="_Toc452973727"/>
      <w:r>
        <w:t xml:space="preserve">3.1.1 </w:t>
      </w:r>
      <w:bookmarkEnd w:id="5"/>
      <w:bookmarkEnd w:id="6"/>
      <w:r>
        <w:t>Solution to the Acoustic Equation</w:t>
      </w:r>
      <w:bookmarkEnd w:id="7"/>
    </w:p>
    <w:p w14:paraId="3A794454" w14:textId="77777777" w:rsidR="00A17CF8" w:rsidRDefault="00E45479" w:rsidP="001E04B7">
      <w:pPr>
        <w:pStyle w:val="BodyText"/>
        <w:jc w:val="both"/>
        <w:rPr>
          <w:ins w:id="8" w:author="Elash, Brenden" w:date="2016-07-02T13:59:00Z"/>
        </w:rPr>
      </w:pPr>
      <w:bookmarkStart w:id="9" w:name="_Ref463238846"/>
      <w:r w:rsidRPr="00B96F8C">
        <w:t>An AOTF is a device that th</w:t>
      </w:r>
      <w:r>
        <w:t>rough phonon-phonon interaction</w:t>
      </w:r>
      <w:r w:rsidRPr="00B96F8C">
        <w:t xml:space="preserve"> and </w:t>
      </w:r>
      <w:r w:rsidR="00A457B8">
        <w:t xml:space="preserve">a </w:t>
      </w:r>
      <w:commentRangeStart w:id="10"/>
      <w:r w:rsidRPr="00B96F8C">
        <w:t>Bragg</w:t>
      </w:r>
      <w:r w:rsidR="00A457B8">
        <w:t>-like</w:t>
      </w:r>
      <w:r w:rsidRPr="00B96F8C">
        <w:t xml:space="preserve"> </w:t>
      </w:r>
      <w:commentRangeEnd w:id="10"/>
      <w:r w:rsidR="008F017D">
        <w:rPr>
          <w:rStyle w:val="CommentReference"/>
        </w:rPr>
        <w:commentReference w:id="10"/>
      </w:r>
      <w:r w:rsidRPr="00B96F8C">
        <w:t xml:space="preserve">diffraction </w:t>
      </w:r>
      <w:r w:rsidR="00A457B8">
        <w:t xml:space="preserve">process </w:t>
      </w:r>
      <w:r w:rsidRPr="00B96F8C">
        <w:t>allows a broadband light source to be filtered</w:t>
      </w:r>
      <w:r>
        <w:t xml:space="preserve"> and the output can be captured as</w:t>
      </w:r>
      <w:r w:rsidRPr="00B96F8C">
        <w:t xml:space="preserve"> a</w:t>
      </w:r>
      <w:r w:rsidR="00A457B8">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w:t>
      </w:r>
      <w:r w:rsidRPr="00B96F8C">
        <w:lastRenderedPageBreak/>
        <w:t xml:space="preserve">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 xml:space="preserve">For imaging purposes, a wide aperture is required and </w:t>
      </w:r>
      <w:r w:rsidR="00A457B8">
        <w:t xml:space="preserve">such AOTFs </w:t>
      </w:r>
      <w:r>
        <w:t>ha</w:t>
      </w:r>
      <w:r w:rsidR="00A457B8">
        <w:t>ve</w:t>
      </w:r>
      <w:r>
        <w:t xml:space="preserve">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p>
    <w:p w14:paraId="243909E3" w14:textId="76ECDE79" w:rsidR="00E45479" w:rsidRPr="00A85E14" w:rsidRDefault="00C131FC" w:rsidP="001E04B7">
      <w:pPr>
        <w:pStyle w:val="BodyText"/>
        <w:jc w:val="both"/>
      </w:pPr>
      <w:r>
        <w:t xml:space="preserve">To effectively utilize to AOTF in a precision optical instrument, it is imperative to understand the detailed principle of operation.  </w:t>
      </w:r>
      <w:ins w:id="11" w:author="Elash, Brenden" w:date="2016-07-02T14:01:00Z">
        <w:r w:rsidR="00A17CF8">
          <w:t>The AOTF undergoes a phenomena know</w:t>
        </w:r>
      </w:ins>
      <w:ins w:id="12" w:author="Elash, Brenden" w:date="2016-07-02T14:12:00Z">
        <w:r w:rsidR="00901F14">
          <w:t>n</w:t>
        </w:r>
      </w:ins>
      <w:ins w:id="13" w:author="Elash, Brenden" w:date="2016-07-02T14:01:00Z">
        <w:r w:rsidR="00A17CF8">
          <w:t xml:space="preserve"> as an </w:t>
        </w:r>
      </w:ins>
      <w:ins w:id="14" w:author="Elash, Brenden" w:date="2016-07-02T14:21:00Z">
        <w:r w:rsidR="00333DE4">
          <w:t>A</w:t>
        </w:r>
      </w:ins>
      <w:ins w:id="15" w:author="Elash, Brenden" w:date="2016-07-02T14:01:00Z">
        <w:r w:rsidR="00A17CF8">
          <w:t>cousto-</w:t>
        </w:r>
      </w:ins>
      <w:ins w:id="16" w:author="Elash, Brenden" w:date="2016-07-02T14:22:00Z">
        <w:r w:rsidR="00333DE4">
          <w:t>O</w:t>
        </w:r>
      </w:ins>
      <w:ins w:id="17" w:author="Elash, Brenden" w:date="2016-07-02T14:01:00Z">
        <w:r w:rsidR="00A17CF8">
          <w:t xml:space="preserve">ptic </w:t>
        </w:r>
      </w:ins>
      <w:ins w:id="18" w:author="Elash, Brenden" w:date="2016-07-02T14:22:00Z">
        <w:r w:rsidR="00333DE4">
          <w:rPr>
            <w:lang w:val="en-CA"/>
          </w:rPr>
          <w:t xml:space="preserve">(AO) </w:t>
        </w:r>
      </w:ins>
      <w:ins w:id="19" w:author="Elash, Brenden" w:date="2016-07-02T14:01:00Z">
        <w:r w:rsidR="00A17CF8">
          <w:t xml:space="preserve">effect which </w:t>
        </w:r>
      </w:ins>
      <w:ins w:id="20" w:author="Elash, Brenden" w:date="2016-07-02T14:02:00Z">
        <w:r w:rsidR="00A17CF8">
          <w:t>describes</w:t>
        </w:r>
      </w:ins>
      <w:ins w:id="21" w:author="Elash, Brenden" w:date="2016-07-02T14:01:00Z">
        <w:r w:rsidR="00A17CF8">
          <w:t xml:space="preserve"> the </w:t>
        </w:r>
      </w:ins>
      <w:ins w:id="22" w:author="Elash, Brenden" w:date="2016-07-02T14:02:00Z">
        <w:r w:rsidR="00A17CF8">
          <w:t xml:space="preserve">interaction between sound wave and light waves </w:t>
        </w:r>
      </w:ins>
      <w:ins w:id="23" w:author="Elash, Brenden" w:date="2016-07-02T14:07:00Z">
        <w:r w:rsidR="00A17CF8">
          <w:t>within the crystal</w:t>
        </w:r>
      </w:ins>
      <w:ins w:id="24" w:author="Elash, Brenden" w:date="2016-07-02T14:12:00Z">
        <w:r w:rsidR="00901F14">
          <w:t xml:space="preserve">. For the AOTF used in this work operates in the </w:t>
        </w:r>
      </w:ins>
      <w:ins w:id="25" w:author="Elash, Brenden" w:date="2016-07-02T14:02:00Z">
        <w:r w:rsidR="00A17CF8">
          <w:t>Bragg-like diffraction</w:t>
        </w:r>
      </w:ins>
      <w:ins w:id="26" w:author="Elash, Brenden" w:date="2016-07-02T14:12:00Z">
        <w:r w:rsidR="00901F14">
          <w:t xml:space="preserve"> regime which wil</w:t>
        </w:r>
      </w:ins>
      <w:ins w:id="27" w:author="Elash, Brenden" w:date="2016-07-02T14:13:00Z">
        <w:r w:rsidR="00901F14">
          <w:t>l</w:t>
        </w:r>
      </w:ins>
      <w:ins w:id="28" w:author="Elash, Brenden" w:date="2016-07-02T14:12:00Z">
        <w:r w:rsidR="00901F14">
          <w:t xml:space="preserve"> be assumed for this derivation</w:t>
        </w:r>
      </w:ins>
      <w:ins w:id="29" w:author="Elash, Brenden" w:date="2016-07-02T14:03:00Z">
        <w:r w:rsidR="00A17CF8">
          <w:t>.</w:t>
        </w:r>
      </w:ins>
      <w:ins w:id="30" w:author="Elash, Brenden" w:date="2016-07-02T14:02:00Z">
        <w:r w:rsidR="00A17CF8">
          <w:t xml:space="preserve"> </w:t>
        </w:r>
      </w:ins>
      <w:ins w:id="31" w:author="Elash, Brenden" w:date="2016-07-02T14:13:00Z">
        <w:r w:rsidR="00901F14">
          <w:t>U</w:t>
        </w:r>
      </w:ins>
      <w:ins w:id="32" w:author="Elash, Brenden" w:date="2016-07-02T14:04:00Z">
        <w:r w:rsidR="00A17CF8">
          <w:t>nderstanding the interaction</w:t>
        </w:r>
      </w:ins>
      <w:ins w:id="33" w:author="Elash, Brenden" w:date="2016-07-02T14:13:00Z">
        <w:r w:rsidR="00901F14">
          <w:t xml:space="preserve">s between the light and the sound </w:t>
        </w:r>
      </w:ins>
      <w:ins w:id="34" w:author="Elash, Brenden" w:date="2016-07-02T17:14:00Z">
        <w:r w:rsidR="00012638">
          <w:t xml:space="preserve">(acousto) </w:t>
        </w:r>
      </w:ins>
      <w:ins w:id="35" w:author="Elash, Brenden" w:date="2016-07-02T14:13:00Z">
        <w:r w:rsidR="00901F14">
          <w:t xml:space="preserve">waves </w:t>
        </w:r>
      </w:ins>
      <w:ins w:id="36" w:author="Elash, Brenden" w:date="2016-07-02T14:04:00Z">
        <w:r w:rsidR="00A17CF8">
          <w:t xml:space="preserve">the within the crystal </w:t>
        </w:r>
      </w:ins>
      <w:ins w:id="37" w:author="Elash, Brenden" w:date="2016-07-02T14:13:00Z">
        <w:r w:rsidR="00901F14">
          <w:t xml:space="preserve">lead to an </w:t>
        </w:r>
      </w:ins>
      <w:ins w:id="38" w:author="Elash, Brenden" w:date="2016-07-02T14:14:00Z">
        <w:r w:rsidR="00901F14">
          <w:t>understanding</w:t>
        </w:r>
      </w:ins>
      <w:ins w:id="39" w:author="Elash, Brenden" w:date="2016-07-02T14:13:00Z">
        <w:r w:rsidR="00333DE4">
          <w:t xml:space="preserve"> of the system</w:t>
        </w:r>
        <w:r w:rsidR="00901F14">
          <w:t xml:space="preserve">. </w:t>
        </w:r>
      </w:ins>
      <w:ins w:id="40" w:author="Elash, Brenden" w:date="2016-07-02T14:14:00Z">
        <w:r w:rsidR="00901F14">
          <w:t xml:space="preserve">For an </w:t>
        </w:r>
      </w:ins>
      <w:ins w:id="41" w:author="Elash, Brenden" w:date="2016-07-02T14:22:00Z">
        <w:r w:rsidR="00333DE4">
          <w:t xml:space="preserve">AO </w:t>
        </w:r>
      </w:ins>
      <w:ins w:id="42" w:author="Elash, Brenden" w:date="2016-07-02T14:14:00Z">
        <w:r w:rsidR="00901F14">
          <w:t xml:space="preserve">interaction within the AOTF there are three </w:t>
        </w:r>
      </w:ins>
      <w:ins w:id="43" w:author="Elash, Brenden" w:date="2016-07-02T14:15:00Z">
        <w:r w:rsidR="00901F14">
          <w:t>fundamental</w:t>
        </w:r>
      </w:ins>
      <w:ins w:id="44" w:author="Elash, Brenden" w:date="2016-07-02T14:14:00Z">
        <w:r w:rsidR="00901F14">
          <w:t xml:space="preserve"> </w:t>
        </w:r>
      </w:ins>
      <w:ins w:id="45" w:author="Elash, Brenden" w:date="2016-07-02T14:15:00Z">
        <w:r w:rsidR="00901F14">
          <w:t>signals, the first two are light waves that represented by an incident and diffracted electric field</w:t>
        </w:r>
      </w:ins>
      <w:ins w:id="46" w:author="Elash, Brenden" w:date="2016-07-02T14:17:00Z">
        <w:r w:rsidR="00901F14">
          <w:t>s</w:t>
        </w:r>
      </w:ins>
      <w:ins w:id="47" w:author="Elash, Brenden" w:date="2016-07-02T14:15:00Z">
        <w:r w:rsidR="00901F14">
          <w:t xml:space="preserve"> and the third is a sound wave that is the applied RF wave</w:t>
        </w:r>
      </w:ins>
      <w:ins w:id="48" w:author="Elash, Brenden" w:date="2016-07-02T14:17:00Z">
        <w:r w:rsidR="00901F14">
          <w:t xml:space="preserve">. </w:t>
        </w:r>
      </w:ins>
      <w:ins w:id="49" w:author="Elash, Brenden" w:date="2016-07-02T14:18:00Z">
        <w:r w:rsidR="00901F14">
          <w:t xml:space="preserve">Solving the </w:t>
        </w:r>
      </w:ins>
      <w:ins w:id="50" w:author="Elash, Brenden" w:date="2016-07-02T14:22:00Z">
        <w:r w:rsidR="00333DE4">
          <w:t>AO</w:t>
        </w:r>
      </w:ins>
      <w:ins w:id="51" w:author="Elash, Brenden" w:date="2016-07-02T14:18:00Z">
        <w:r w:rsidR="00901F14">
          <w:t xml:space="preserve"> wave solution for the AOTF will </w:t>
        </w:r>
      </w:ins>
      <w:ins w:id="52" w:author="Elash, Brenden" w:date="2016-07-02T14:19:00Z">
        <w:r w:rsidR="00901F14">
          <w:t>determine the form of</w:t>
        </w:r>
      </w:ins>
      <w:ins w:id="53" w:author="Elash, Brenden" w:date="2016-07-02T14:18:00Z">
        <w:r w:rsidR="00901F14">
          <w:t xml:space="preserve"> the incident and diffracted wave</w:t>
        </w:r>
      </w:ins>
      <w:ins w:id="54" w:author="Elash, Brenden" w:date="2016-07-02T14:19:00Z">
        <w:r w:rsidR="00901F14">
          <w:t>s in</w:t>
        </w:r>
      </w:ins>
      <w:ins w:id="55" w:author="Elash, Brenden" w:date="2016-07-02T14:18:00Z">
        <w:r w:rsidR="00901F14">
          <w:t xml:space="preserve"> terms of </w:t>
        </w:r>
      </w:ins>
      <w:ins w:id="56" w:author="Elash, Brenden" w:date="2016-07-02T14:20:00Z">
        <w:r w:rsidR="00901F14">
          <w:t>o</w:t>
        </w:r>
      </w:ins>
      <w:ins w:id="57" w:author="Elash, Brenden" w:date="2016-07-02T14:19:00Z">
        <w:r w:rsidR="00901F14">
          <w:t xml:space="preserve">ptical and crystal </w:t>
        </w:r>
      </w:ins>
      <w:ins w:id="58" w:author="Elash, Brenden" w:date="2016-07-02T14:20:00Z">
        <w:r w:rsidR="00901F14">
          <w:t xml:space="preserve">parameters that was useful for determine </w:t>
        </w:r>
        <w:r w:rsidR="00333DE4">
          <w:t xml:space="preserve">primary </w:t>
        </w:r>
      </w:ins>
      <w:ins w:id="59" w:author="Elash, Brenden" w:date="2016-07-02T14:21:00Z">
        <w:r w:rsidR="00333DE4">
          <w:t>characters</w:t>
        </w:r>
      </w:ins>
      <w:ins w:id="60" w:author="Elash, Brenden" w:date="2016-07-02T14:20:00Z">
        <w:r w:rsidR="00333DE4">
          <w:t xml:space="preserve"> of the operat</w:t>
        </w:r>
      </w:ins>
      <w:ins w:id="61" w:author="Elash, Brenden" w:date="2016-07-02T14:21:00Z">
        <w:r w:rsidR="00333DE4">
          <w:t>i</w:t>
        </w:r>
      </w:ins>
      <w:ins w:id="62" w:author="Elash, Brenden" w:date="2016-07-02T14:20:00Z">
        <w:r w:rsidR="00333DE4">
          <w:t>o</w:t>
        </w:r>
      </w:ins>
      <w:ins w:id="63" w:author="Elash, Brenden" w:date="2016-07-02T14:21:00Z">
        <w:r w:rsidR="00333DE4">
          <w:t>n</w:t>
        </w:r>
      </w:ins>
      <w:ins w:id="64" w:author="Elash, Brenden" w:date="2016-07-02T14:20:00Z">
        <w:r w:rsidR="00333DE4">
          <w:t xml:space="preserve"> of the device such as </w:t>
        </w:r>
      </w:ins>
      <w:ins w:id="65" w:author="Elash, Brenden" w:date="2016-07-02T14:21:00Z">
        <w:r w:rsidR="00333DE4">
          <w:t>diffraction</w:t>
        </w:r>
      </w:ins>
      <w:ins w:id="66" w:author="Elash, Brenden" w:date="2016-07-02T14:20:00Z">
        <w:r w:rsidR="00333DE4">
          <w:t xml:space="preserve"> </w:t>
        </w:r>
      </w:ins>
      <w:ins w:id="67" w:author="Elash, Brenden" w:date="2016-07-02T14:21:00Z">
        <w:r w:rsidR="00333DE4">
          <w:t>efficiency and wavelength calibration.</w:t>
        </w:r>
      </w:ins>
      <w:ins w:id="68" w:author="Elash, Brenden" w:date="2016-07-02T14:20:00Z">
        <w:r w:rsidR="00333DE4">
          <w:t xml:space="preserve"> </w:t>
        </w:r>
      </w:ins>
      <w:ins w:id="69" w:author="Elash, Brenden" w:date="2016-07-02T14:22:00Z">
        <w:r w:rsidR="00333DE4">
          <w:t xml:space="preserve">The RF wave exerts a stress on the </w:t>
        </w:r>
      </w:ins>
      <w:ins w:id="70" w:author="Elash, Brenden" w:date="2016-07-02T14:23:00Z">
        <w:r w:rsidR="00333DE4">
          <w:t>crystal</w:t>
        </w:r>
      </w:ins>
      <w:ins w:id="71" w:author="Elash, Brenden" w:date="2016-07-02T14:22:00Z">
        <w:r w:rsidR="00333DE4">
          <w:t xml:space="preserve"> </w:t>
        </w:r>
      </w:ins>
      <w:ins w:id="72" w:author="Elash, Brenden" w:date="2016-07-02T14:23:00Z">
        <w:r w:rsidR="00333DE4">
          <w:t>wi</w:t>
        </w:r>
      </w:ins>
      <w:ins w:id="73" w:author="Elash, Brenden" w:date="2016-07-02T14:22:00Z">
        <w:r w:rsidR="00333DE4">
          <w:t>thin the AOTF and this stress is the basis</w:t>
        </w:r>
      </w:ins>
      <w:ins w:id="74" w:author="Elash, Brenden" w:date="2016-07-02T14:23:00Z">
        <w:r w:rsidR="00333DE4">
          <w:t xml:space="preserve"> to solve the </w:t>
        </w:r>
      </w:ins>
      <w:ins w:id="75" w:author="Elash, Brenden" w:date="2016-07-02T14:25:00Z">
        <w:r w:rsidR="00333DE4">
          <w:t>equation</w:t>
        </w:r>
      </w:ins>
      <w:ins w:id="76" w:author="Elash, Brenden" w:date="2016-07-02T14:23:00Z">
        <w:r w:rsidR="00333DE4">
          <w:t>.</w:t>
        </w:r>
      </w:ins>
      <w:ins w:id="77" w:author="Elash, Brenden" w:date="2016-07-02T14:22:00Z">
        <w:r w:rsidR="00333DE4">
          <w:t xml:space="preserve"> </w:t>
        </w:r>
      </w:ins>
      <w:del w:id="78" w:author="Elash, Brenden" w:date="2016-07-02T14:22:00Z">
        <w:r w:rsidDel="00333DE4">
          <w:delText xml:space="preserve">The approach used is </w:delText>
        </w:r>
        <w:r w:rsidR="00E45479" w:rsidRPr="00B96F8C" w:rsidDel="00333DE4">
          <w:delText xml:space="preserve">a stress analysis </w:delText>
        </w:r>
        <w:commentRangeStart w:id="79"/>
        <w:commentRangeStart w:id="80"/>
        <w:r w:rsidR="00E45479" w:rsidRPr="00B96F8C" w:rsidDel="00333DE4">
          <w:delText xml:space="preserve">through </w:delText>
        </w:r>
        <w:commentRangeEnd w:id="79"/>
        <w:r w:rsidDel="00333DE4">
          <w:rPr>
            <w:rStyle w:val="CommentReference"/>
          </w:rPr>
          <w:commentReference w:id="79"/>
        </w:r>
      </w:del>
      <w:commentRangeEnd w:id="80"/>
      <w:r w:rsidR="00333DE4">
        <w:rPr>
          <w:rStyle w:val="CommentReference"/>
        </w:rPr>
        <w:commentReference w:id="80"/>
      </w:r>
      <w:del w:id="81" w:author="Elash, Brenden" w:date="2016-07-02T14:22:00Z">
        <w:r w:rsidR="00E45479" w:rsidRPr="00B96F8C" w:rsidDel="00333DE4">
          <w:delText xml:space="preserve">the acousto-wave </w:delText>
        </w:r>
        <w:r w:rsidR="00E409BA" w:rsidDel="00333DE4">
          <w:delText>is</w:delText>
        </w:r>
        <w:r w:rsidR="00E45479" w:rsidDel="00333DE4">
          <w:delText xml:space="preserve"> used to solve the wave equation.</w:delText>
        </w:r>
      </w:del>
      <w:r w:rsidR="00E45479">
        <w:t xml:space="preserve"> </w:t>
      </w:r>
    </w:p>
    <w:p w14:paraId="3B3D0CD3" w14:textId="1B201028" w:rsidR="00E45479" w:rsidRDefault="00333DE4" w:rsidP="00067391">
      <w:pPr>
        <w:pStyle w:val="BodyText"/>
        <w:jc w:val="both"/>
      </w:pPr>
      <w:ins w:id="82" w:author="Elash, Brenden" w:date="2016-07-02T14:25:00Z">
        <w:r>
          <w:t xml:space="preserve">The derivation will start with the determination of the AO </w:t>
        </w:r>
      </w:ins>
      <w:ins w:id="83" w:author="Elash, Brenden" w:date="2016-07-02T14:26:00Z">
        <w:r>
          <w:t>w</w:t>
        </w:r>
      </w:ins>
      <w:ins w:id="84" w:author="Elash, Brenden" w:date="2016-07-02T14:25:00Z">
        <w:r>
          <w:t xml:space="preserve">ave equation </w:t>
        </w:r>
      </w:ins>
      <w:ins w:id="85" w:author="Elash, Brenden" w:date="2016-07-02T14:26:00Z">
        <w:r>
          <w:t>starting form Maxwell</w:t>
        </w:r>
        <w:r>
          <w:rPr>
            <w:lang w:val="en-CA"/>
          </w:rPr>
          <w:t>’</w:t>
        </w:r>
        <w:r>
          <w:t xml:space="preserve">s equations. </w:t>
        </w:r>
      </w:ins>
      <w:commentRangeStart w:id="86"/>
      <w:commentRangeStart w:id="87"/>
      <w:del w:id="88" w:author="Elash, Brenden" w:date="2016-07-02T14:26:00Z">
        <w:r w:rsidR="00E45479" w:rsidDel="00333DE4">
          <w:delText xml:space="preserve">A derivation of the wave equation for the Acousto-Optic </w:delText>
        </w:r>
        <w:commentRangeEnd w:id="86"/>
        <w:r w:rsidR="009E0E3C" w:rsidDel="00333DE4">
          <w:rPr>
            <w:rStyle w:val="CommentReference"/>
          </w:rPr>
          <w:commentReference w:id="86"/>
        </w:r>
        <w:commentRangeEnd w:id="87"/>
        <w:r w:rsidDel="00333DE4">
          <w:rPr>
            <w:rStyle w:val="CommentReference"/>
          </w:rPr>
          <w:commentReference w:id="87"/>
        </w:r>
        <w:r w:rsidR="00E45479" w:rsidDel="00333DE4">
          <w:delText xml:space="preserve">(AO) effect </w:delText>
        </w:r>
        <w:r w:rsidR="00E409BA" w:rsidDel="00333DE4">
          <w:delText>is</w:delText>
        </w:r>
        <w:r w:rsidR="00E45479" w:rsidDel="00333DE4">
          <w:delText xml:space="preserve"> </w:delText>
        </w:r>
        <w:r w:rsidR="00E45479" w:rsidDel="00333DE4">
          <w:lastRenderedPageBreak/>
          <w:delText xml:space="preserve">presented starting from two of Maxwell’s equations, </w:delText>
        </w:r>
      </w:del>
      <w:r w:rsidR="00E45479">
        <w:t>Amperes law and Faradays law</w:t>
      </w:r>
      <w:ins w:id="89" w:author="Elash, Brenden" w:date="2016-07-02T14:27:00Z">
        <w:r>
          <w:t xml:space="preserve"> are the foundation for the wave equation and are presented as</w:t>
        </w:r>
      </w:ins>
      <w:del w:id="90" w:author="Elash, Brenden" w:date="2016-07-02T14:27:00Z">
        <w:r w:rsidR="00E45479" w:rsidDel="00333DE4">
          <w:delText>, seen in the following</w:delText>
        </w:r>
      </w:del>
      <w:r w:rsidR="00E45479">
        <w:t xml:space="preserve"> </w:t>
      </w:r>
    </w:p>
    <w:tbl>
      <w:tblPr>
        <w:tblStyle w:val="TableGrid"/>
        <w:tblW w:w="8050" w:type="dxa"/>
        <w:tblInd w:w="1418" w:type="dxa"/>
        <w:tblLook w:val="04A0" w:firstRow="1" w:lastRow="0" w:firstColumn="1" w:lastColumn="0" w:noHBand="0" w:noVBand="1"/>
      </w:tblPr>
      <w:tblGrid>
        <w:gridCol w:w="6804"/>
        <w:gridCol w:w="1246"/>
      </w:tblGrid>
      <w:tr w:rsidR="00E45479" w14:paraId="25CFDF4C" w14:textId="77777777" w:rsidTr="00A16EFE">
        <w:tc>
          <w:tcPr>
            <w:tcW w:w="6804" w:type="dxa"/>
            <w:tcBorders>
              <w:top w:val="nil"/>
              <w:left w:val="nil"/>
              <w:bottom w:val="nil"/>
              <w:right w:val="nil"/>
            </w:tcBorders>
          </w:tcPr>
          <w:p w14:paraId="3021DFCF" w14:textId="77777777" w:rsidR="00E45479" w:rsidRDefault="00E4547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1E93C3EB" w14:textId="77777777" w:rsidR="00E45479" w:rsidRDefault="00E45479" w:rsidP="00A16EFE">
            <w:pPr>
              <w:pStyle w:val="BodyText"/>
              <w:ind w:firstLine="0"/>
              <w:jc w:val="right"/>
            </w:pPr>
            <w:r>
              <w:t>(3.1)</w:t>
            </w:r>
          </w:p>
        </w:tc>
      </w:tr>
      <w:tr w:rsidR="00E45479" w14:paraId="64AFAC86" w14:textId="77777777" w:rsidTr="00A16EFE">
        <w:tc>
          <w:tcPr>
            <w:tcW w:w="6804" w:type="dxa"/>
            <w:tcBorders>
              <w:top w:val="nil"/>
              <w:left w:val="nil"/>
              <w:bottom w:val="nil"/>
              <w:right w:val="nil"/>
            </w:tcBorders>
          </w:tcPr>
          <w:p w14:paraId="32B620AE" w14:textId="77777777" w:rsidR="00E45479" w:rsidRPr="000E633F" w:rsidRDefault="00E4547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10108449" w14:textId="77777777" w:rsidR="00E45479" w:rsidRDefault="00E45479" w:rsidP="00A16EFE">
            <w:pPr>
              <w:pStyle w:val="BodyText"/>
              <w:ind w:firstLine="0"/>
              <w:jc w:val="right"/>
            </w:pPr>
            <w:r>
              <w:t>(3.2)</w:t>
            </w:r>
          </w:p>
        </w:tc>
      </w:tr>
    </w:tbl>
    <w:p w14:paraId="427A7FE0" w14:textId="34F39593" w:rsidR="00E45479" w:rsidRPr="000420D5" w:rsidRDefault="00E4547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w:t>
      </w:r>
      <w:del w:id="91" w:author="Elash, Brenden" w:date="2016-07-02T14:28:00Z">
        <w:r w:rsidDel="00333DE4">
          <w:delText xml:space="preserve">the </w:delText>
        </w:r>
      </w:del>
      <w:ins w:id="92" w:author="Elash, Brenden" w:date="2016-07-02T14:28:00Z">
        <w:r w:rsidR="00333DE4">
          <w:t>an</w:t>
        </w:r>
        <w:r w:rsidR="00333DE4">
          <w:t xml:space="preserve"> </w:t>
        </w:r>
      </w:ins>
      <w:r>
        <w:t xml:space="preserve">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xml:space="preserve">) gives the simplified </w:t>
      </w:r>
      <w:ins w:id="93" w:author="Elash, Brenden" w:date="2016-07-02T14:30:00Z">
        <w:r w:rsidR="00A76163">
          <w:t xml:space="preserve">wave </w:t>
        </w:r>
      </w:ins>
      <w:ins w:id="94" w:author="Elash, Brenden" w:date="2016-07-02T14:31:00Z">
        <w:r w:rsidR="00A76163">
          <w:t>equation</w:t>
        </w:r>
      </w:ins>
      <w:ins w:id="95" w:author="Elash, Brenden" w:date="2016-07-02T14:30:00Z">
        <w:r w:rsidR="00A76163">
          <w:t xml:space="preserve"> in the </w:t>
        </w:r>
      </w:ins>
      <w:r>
        <w:t>form</w:t>
      </w:r>
    </w:p>
    <w:tbl>
      <w:tblPr>
        <w:tblStyle w:val="TableGrid"/>
        <w:tblW w:w="8050" w:type="dxa"/>
        <w:tblInd w:w="1418" w:type="dxa"/>
        <w:tblLook w:val="04A0" w:firstRow="1" w:lastRow="0" w:firstColumn="1" w:lastColumn="0" w:noHBand="0" w:noVBand="1"/>
      </w:tblPr>
      <w:tblGrid>
        <w:gridCol w:w="6804"/>
        <w:gridCol w:w="1246"/>
      </w:tblGrid>
      <w:tr w:rsidR="00E45479" w14:paraId="795D8222" w14:textId="77777777" w:rsidTr="007B5152">
        <w:tc>
          <w:tcPr>
            <w:tcW w:w="6804" w:type="dxa"/>
            <w:tcBorders>
              <w:top w:val="nil"/>
              <w:left w:val="nil"/>
              <w:bottom w:val="nil"/>
              <w:right w:val="nil"/>
            </w:tcBorders>
          </w:tcPr>
          <w:p w14:paraId="70887D21" w14:textId="77777777" w:rsidR="00E45479" w:rsidRDefault="00016E2B"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3F354324" w14:textId="77777777" w:rsidR="00E45479" w:rsidRDefault="00E45479" w:rsidP="007B5152">
            <w:pPr>
              <w:pStyle w:val="BodyText"/>
              <w:ind w:firstLine="0"/>
              <w:jc w:val="right"/>
            </w:pPr>
            <w:r>
              <w:t>(3.3)</w:t>
            </w:r>
          </w:p>
        </w:tc>
      </w:tr>
    </w:tbl>
    <w:p w14:paraId="13564C30" w14:textId="2A4842DA" w:rsidR="00E45479" w:rsidRDefault="00A76163" w:rsidP="001E04B7">
      <w:pPr>
        <w:pStyle w:val="BodyText"/>
        <w:jc w:val="both"/>
      </w:pPr>
      <w:ins w:id="96" w:author="Elash, Brenden" w:date="2016-07-02T14:32:00Z">
        <w:r>
          <w:t xml:space="preserve">The RF or sound wave creates a stress </w:t>
        </w:r>
      </w:ins>
      <w:ins w:id="97" w:author="Elash, Brenden" w:date="2016-07-02T14:33:00Z">
        <w:r>
          <w:t xml:space="preserve">wave </w:t>
        </w:r>
      </w:ins>
      <w:ins w:id="98" w:author="Elash, Brenden" w:date="2016-07-02T14:32:00Z">
        <w:r>
          <w:t xml:space="preserve">within the crystal </w:t>
        </w:r>
      </w:ins>
      <w:ins w:id="99" w:author="Elash, Brenden" w:date="2016-07-02T14:33:00Z">
        <w:r>
          <w:t>that causes a modulation within the crystal</w:t>
        </w:r>
      </w:ins>
      <w:ins w:id="100" w:author="Elash, Brenden" w:date="2016-07-02T14:36:00Z">
        <w:r>
          <w:t xml:space="preserve"> effecting the dielectric permittivity</w:t>
        </w:r>
      </w:ins>
      <w:ins w:id="101" w:author="Elash, Brenden" w:date="2016-07-02T14:33:00Z">
        <w:r>
          <w:t>.</w:t>
        </w:r>
      </w:ins>
      <w:ins w:id="102" w:author="Elash, Brenden" w:date="2016-07-02T14:35:00Z">
        <w:r>
          <w:t xml:space="preserve"> </w:t>
        </w:r>
      </w:ins>
      <w:r w:rsidR="00E45479">
        <w:t xml:space="preserve">Since the dielectric </w:t>
      </w:r>
      <w:commentRangeStart w:id="103"/>
      <w:commentRangeStart w:id="104"/>
      <w:r w:rsidR="00C131FC">
        <w:t xml:space="preserve">permittivity </w:t>
      </w:r>
      <w:commentRangeEnd w:id="103"/>
      <w:r w:rsidR="00C131FC">
        <w:rPr>
          <w:rStyle w:val="CommentReference"/>
        </w:rPr>
        <w:commentReference w:id="103"/>
      </w:r>
      <w:commentRangeEnd w:id="104"/>
      <w:r w:rsidR="007343B0">
        <w:rPr>
          <w:rStyle w:val="CommentReference"/>
        </w:rPr>
        <w:commentReference w:id="104"/>
      </w:r>
      <w:r w:rsidR="00E45479">
        <w:t>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45479" w14:paraId="1E9BFB12" w14:textId="77777777" w:rsidTr="007B5152">
        <w:tc>
          <w:tcPr>
            <w:tcW w:w="6804" w:type="dxa"/>
            <w:tcBorders>
              <w:top w:val="nil"/>
              <w:left w:val="nil"/>
              <w:bottom w:val="nil"/>
              <w:right w:val="nil"/>
            </w:tcBorders>
          </w:tcPr>
          <w:p w14:paraId="70B58E66" w14:textId="77777777" w:rsidR="00E45479" w:rsidRDefault="00016E2B"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0024CB68" w14:textId="77777777" w:rsidR="00E45479" w:rsidRDefault="00E45479" w:rsidP="007B5152">
            <w:pPr>
              <w:pStyle w:val="BodyText"/>
              <w:ind w:firstLine="0"/>
              <w:jc w:val="right"/>
            </w:pPr>
            <w:r>
              <w:t>(3.4)</w:t>
            </w:r>
          </w:p>
        </w:tc>
      </w:tr>
    </w:tbl>
    <w:p w14:paraId="60FBB469" w14:textId="1CD27AE2" w:rsidR="00E45479" w:rsidRDefault="00E4547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del w:id="105" w:author="Elash, Brenden" w:date="2016-07-02T17:02:00Z">
        <w:r w:rsidDel="007343B0">
          <w:delText xml:space="preserve"> </w:delText>
        </w:r>
      </w:del>
      <w:ins w:id="106" w:author="Elash, Brenden" w:date="2016-07-02T17:02:00Z">
        <w:r w:rsidR="007343B0">
          <w:t>.</w:t>
        </w:r>
      </w:ins>
      <w:moveFromRangeStart w:id="107" w:author="Elash, Brenden" w:date="2016-07-02T17:12:00Z" w:name="move455242853"/>
      <w:moveFrom w:id="108" w:author="Elash, Brenden" w:date="2016-07-02T17:12:00Z">
        <w:r w:rsidDel="00012638">
          <w:t xml:space="preserve">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From>
      <w:moveFromRangeEnd w:id="107"/>
      <w:del w:id="109" w:author="Elash, Brenden" w:date="2016-07-02T17:12:00Z">
        <w:r w:rsidDel="00012638">
          <w:delText xml:space="preserve">. </w:delText>
        </w:r>
      </w:del>
      <w:ins w:id="110" w:author="Elash, Brenden" w:date="2016-07-02T17:12:00Z">
        <w:r w:rsidR="00012638">
          <w:t xml:space="preserve"> </w:t>
        </w:r>
      </w:ins>
      <w:ins w:id="111" w:author="Elash, Brenden" w:date="2016-07-02T16:58:00Z">
        <w:r w:rsidR="007343B0">
          <w:t xml:space="preserve">It is important </w:t>
        </w:r>
        <w:r w:rsidR="00012638">
          <w:t>to note that if</w:t>
        </w:r>
        <w:r w:rsidR="007343B0">
          <w:t xml:space="preserve"> the input </w:t>
        </w:r>
      </w:ins>
      <w:ins w:id="112" w:author="Elash, Brenden" w:date="2016-07-02T16:59:00Z">
        <w:r w:rsidR="007343B0">
          <w:t xml:space="preserve">electric field is </w:t>
        </w:r>
      </w:ins>
      <w:ins w:id="113" w:author="Elash, Brenden" w:date="2016-07-02T17:08:00Z">
        <w:r w:rsidR="00012638">
          <w:t>line</w:t>
        </w:r>
      </w:ins>
      <w:ins w:id="114" w:author="Elash, Brenden" w:date="2016-07-02T17:09:00Z">
        <w:r w:rsidR="00012638">
          <w:t>a</w:t>
        </w:r>
      </w:ins>
      <w:ins w:id="115" w:author="Elash, Brenden" w:date="2016-07-02T17:08:00Z">
        <w:r w:rsidR="00012638">
          <w:t>rly</w:t>
        </w:r>
      </w:ins>
      <w:ins w:id="116" w:author="Elash, Brenden" w:date="2016-07-02T17:00:00Z">
        <w:r w:rsidR="007343B0">
          <w:t xml:space="preserve"> </w:t>
        </w:r>
      </w:ins>
      <w:ins w:id="117" w:author="Elash, Brenden" w:date="2016-07-02T16:59:00Z">
        <w:r w:rsidR="007343B0">
          <w:t xml:space="preserve">polarized </w:t>
        </w:r>
      </w:ins>
      <w:ins w:id="118" w:author="Elash, Brenden" w:date="2016-07-02T17:09:00Z">
        <w:r w:rsidR="00012638">
          <w:t>(</w:t>
        </w:r>
        <w:r w:rsidR="00012638">
          <w:rPr>
            <w:i/>
          </w:rPr>
          <w:t>i.e.</w:t>
        </w:r>
        <w:r w:rsidR="00012638">
          <w:t xml:space="preserve"> ordinary polarization) </w:t>
        </w:r>
      </w:ins>
      <w:ins w:id="119" w:author="Elash, Brenden" w:date="2016-07-02T16:59:00Z">
        <w:r w:rsidR="007343B0">
          <w:t>the</w:t>
        </w:r>
      </w:ins>
      <w:ins w:id="120" w:author="Elash, Brenden" w:date="2016-07-02T17:00:00Z">
        <w:r w:rsidR="007343B0">
          <w:t>n</w:t>
        </w:r>
      </w:ins>
      <w:ins w:id="121" w:author="Elash, Brenden" w:date="2016-07-02T16:59:00Z">
        <w:r w:rsidR="007343B0">
          <w:t xml:space="preserve"> </w:t>
        </w:r>
      </w:ins>
      <w:ins w:id="122" w:author="Elash, Brenden" w:date="2016-07-02T17:00:00Z">
        <w:r w:rsidR="007343B0">
          <w:t xml:space="preserve">the </w:t>
        </w:r>
      </w:ins>
      <w:ins w:id="123" w:author="Elash, Brenden" w:date="2016-07-02T16:59:00Z">
        <w:r w:rsidR="007343B0">
          <w:t xml:space="preserve">induced polarization </w:t>
        </w:r>
      </w:ins>
      <w:ins w:id="124" w:author="Elash, Brenden" w:date="2016-07-02T17:00:00Z">
        <w:r w:rsidR="007343B0">
          <w:t>has a</w:t>
        </w:r>
      </w:ins>
      <w:ins w:id="125" w:author="Elash, Brenden" w:date="2016-07-02T17:01:00Z">
        <w:r w:rsidR="007343B0">
          <w:t xml:space="preserve"> different linear polarization state</w:t>
        </w:r>
      </w:ins>
      <w:ins w:id="126" w:author="Elash, Brenden" w:date="2016-07-02T17:09:00Z">
        <w:r w:rsidR="00012638">
          <w:t xml:space="preserve"> (</w:t>
        </w:r>
        <w:r w:rsidR="00012638">
          <w:rPr>
            <w:i/>
          </w:rPr>
          <w:t>i.e.</w:t>
        </w:r>
        <w:r w:rsidR="00012638">
          <w:t xml:space="preserve"> extraordinary polarization)</w:t>
        </w:r>
      </w:ins>
      <w:ins w:id="127" w:author="Elash, Brenden" w:date="2016-07-02T17:01:00Z">
        <w:r w:rsidR="007343B0">
          <w:t xml:space="preserve"> </w:t>
        </w:r>
      </w:ins>
      <w:ins w:id="128" w:author="Elash, Brenden" w:date="2016-07-02T17:09:00Z">
        <w:r w:rsidR="00012638">
          <w:t>(</w:t>
        </w:r>
        <w:proofErr w:type="spellStart"/>
        <w:r w:rsidR="00012638">
          <w:rPr>
            <w:i/>
          </w:rPr>
          <w:t>Voloshinov</w:t>
        </w:r>
        <w:proofErr w:type="spellEnd"/>
        <w:r w:rsidR="00012638">
          <w:t>, 1996)</w:t>
        </w:r>
        <w:r w:rsidR="00012638">
          <w:t xml:space="preserve">. </w:t>
        </w:r>
      </w:ins>
      <w:ins w:id="129" w:author="Elash, Brenden" w:date="2016-07-02T17:11:00Z">
        <w:r w:rsidR="00012638">
          <w:t>It is standard to define</w:t>
        </w:r>
      </w:ins>
      <w:ins w:id="130" w:author="Elash, Brenden" w:date="2016-07-02T17:05:00Z">
        <w:r w:rsidR="007343B0">
          <w:t xml:space="preserve"> </w:t>
        </w:r>
      </w:ins>
      <w:ins w:id="131" w:author="Elash, Brenden" w:date="2016-07-02T17:06:00Z">
        <w:r w:rsidR="007343B0">
          <w:t xml:space="preserve">the input electric field as the incident field and </w:t>
        </w:r>
      </w:ins>
      <w:ins w:id="132" w:author="Elash, Brenden" w:date="2016-07-03T12:53:00Z">
        <w:r w:rsidR="00987113">
          <w:t>output electric field</w:t>
        </w:r>
      </w:ins>
      <w:ins w:id="133" w:author="Elash, Brenden" w:date="2016-07-02T17:06:00Z">
        <w:r w:rsidR="007343B0">
          <w:t xml:space="preserve"> as the diffracted</w:t>
        </w:r>
      </w:ins>
      <w:ins w:id="134" w:author="Elash, Brenden" w:date="2016-07-02T17:05:00Z">
        <w:r w:rsidR="007343B0">
          <w:t xml:space="preserve"> </w:t>
        </w:r>
      </w:ins>
      <w:ins w:id="135" w:author="Elash, Brenden" w:date="2016-07-02T17:07:00Z">
        <w:r w:rsidR="007343B0">
          <w:t>field. Remembering that the crystal is birefringent the indices of refraction</w:t>
        </w:r>
      </w:ins>
      <w:ins w:id="136" w:author="Elash, Brenden" w:date="2016-07-02T17:10:00Z">
        <w:r w:rsidR="00012638">
          <w:t xml:space="preserve"> for the two wave front will have differing indices of refraction. </w:t>
        </w:r>
      </w:ins>
      <w:ins w:id="137" w:author="Elash, Brenden" w:date="2016-07-02T17:07:00Z">
        <w:r w:rsidR="007343B0">
          <w:t xml:space="preserve"> </w:t>
        </w:r>
      </w:ins>
      <w:ins w:id="138" w:author="Elash, Brenden" w:date="2016-07-02T17:10:00Z">
        <w:r w:rsidR="00012638">
          <w:t xml:space="preserve">Using this standard the </w:t>
        </w:r>
      </w:ins>
      <w:ins w:id="139" w:author="Elash, Brenden" w:date="2016-07-02T17:11:00Z">
        <w:r w:rsidR="00012638">
          <w:t>susceptibility</w:t>
        </w:r>
      </w:ins>
      <w:ins w:id="140" w:author="Elash, Brenden" w:date="2016-07-02T17:10:00Z">
        <w:r w:rsidR="00012638">
          <w:t xml:space="preserve"> </w:t>
        </w:r>
      </w:ins>
      <w:moveToRangeStart w:id="141" w:author="Elash, Brenden" w:date="2016-07-02T17:12:00Z" w:name="move455242853"/>
      <w:moveTo w:id="142" w:author="Elash, Brenden" w:date="2016-07-02T17:12:00Z">
        <w:r w:rsidR="00012638">
          <w:t xml:space="preserve">is given </w:t>
        </w:r>
        <w:r w:rsidR="00012638">
          <w:lastRenderedPageBreak/>
          <w:t xml:space="preserve">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moveTo>
      <w:moveToRangeEnd w:id="141"/>
      <w:ins w:id="143" w:author="Elash, Brenden" w:date="2016-07-02T17:12:00Z">
        <w:r w:rsidR="00012638" w:rsidRPr="007343B0">
          <w:t xml:space="preserve"> </w:t>
        </w:r>
        <w:r w:rsidR="00012638">
          <w:t xml:space="preserve">where </w:t>
        </w:r>
      </w:ins>
      <w:del w:id="144" w:author="Elash, Brenden" w:date="2016-07-02T17:12:00Z">
        <w:r w:rsidRPr="007343B0" w:rsidDel="00012638">
          <w:delText>In</w:delText>
        </w:r>
        <w:r w:rsidDel="00012638">
          <w:delText xml:space="preserve"> </w:delText>
        </w:r>
        <w:r w:rsidR="00C131FC" w:rsidDel="00012638">
          <w:delText xml:space="preserve">this </w:delText>
        </w:r>
        <w:r w:rsidDel="00012638">
          <w:delText xml:space="preserve">definition </w:delText>
        </w:r>
      </w:del>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w:t>
      </w:r>
      <w:commentRangeStart w:id="145"/>
      <w:commentRangeStart w:id="146"/>
      <w:r>
        <w:t xml:space="preserve">incident and diffracted electric </w:t>
      </w:r>
      <w:commentRangeEnd w:id="145"/>
      <w:r w:rsidR="00C131FC">
        <w:rPr>
          <w:rStyle w:val="CommentReference"/>
        </w:rPr>
        <w:commentReference w:id="145"/>
      </w:r>
      <w:commentRangeEnd w:id="146"/>
      <w:r w:rsidR="00012638">
        <w:rPr>
          <w:rStyle w:val="CommentReference"/>
        </w:rPr>
        <w:commentReference w:id="146"/>
      </w:r>
      <w:r>
        <w:t xml:space="preserve">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strain wave induced by the acousto wave. </w:t>
      </w:r>
      <w:ins w:id="147" w:author="Elash, Brenden" w:date="2016-07-02T17:14:00Z">
        <w:r w:rsidR="00012638">
          <w:t xml:space="preserve">As mentioned earlier </w:t>
        </w:r>
      </w:ins>
      <w:del w:id="148" w:author="Elash, Brenden" w:date="2016-07-02T17:14:00Z">
        <w:r w:rsidDel="00012638">
          <w:delText>A</w:delText>
        </w:r>
      </w:del>
      <w:ins w:id="149" w:author="Elash, Brenden" w:date="2016-07-02T17:14:00Z">
        <w:r w:rsidR="00012638">
          <w:t>a</w:t>
        </w:r>
      </w:ins>
      <w:r>
        <w:t xml:space="preserve"> solution for this equation </w:t>
      </w:r>
      <w:r w:rsidR="00E409BA">
        <w:t>is</w:t>
      </w:r>
      <w:r>
        <w:t xml:space="preserve"> presented in the Bragg region meaning there will only be first order diffraction effects.</w:t>
      </w:r>
    </w:p>
    <w:p w14:paraId="33450453" w14:textId="77777777" w:rsidR="00E45479" w:rsidRDefault="00E45479" w:rsidP="001E04B7">
      <w:pPr>
        <w:pStyle w:val="BodyText"/>
        <w:keepNext/>
        <w:jc w:val="both"/>
      </w:pPr>
      <w:r>
        <w:rPr>
          <w:noProof/>
        </w:rPr>
        <w:drawing>
          <wp:inline distT="0" distB="0" distL="0" distR="0" wp14:anchorId="47E74D5A" wp14:editId="0F8F57C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10">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79C3B85E" w14:textId="77777777" w:rsidR="00E45479" w:rsidRPr="00112B39" w:rsidRDefault="00E45479" w:rsidP="005A4636">
      <w:pPr>
        <w:pStyle w:val="Caption"/>
        <w:jc w:val="both"/>
      </w:pPr>
      <w:bookmarkStart w:id="150" w:name="_Ref428781917"/>
      <w:bookmarkStart w:id="151" w:name="_Ref442438302"/>
      <w:bookmarkStart w:id="152" w:name="_Toc452973853"/>
      <w:r w:rsidRPr="00A85E14">
        <w:rPr>
          <w:b/>
        </w:rPr>
        <w:t>Figure 3-</w:t>
      </w:r>
      <w:bookmarkEnd w:id="150"/>
      <w:r>
        <w:rPr>
          <w:b/>
        </w:rPr>
        <w:fldChar w:fldCharType="begin"/>
      </w:r>
      <w:r>
        <w:rPr>
          <w:b/>
        </w:rPr>
        <w:instrText xml:space="preserve"> SEQ Figure \* ARABIC \r 1 </w:instrText>
      </w:r>
      <w:r>
        <w:rPr>
          <w:b/>
        </w:rPr>
        <w:fldChar w:fldCharType="separate"/>
      </w:r>
      <w:r>
        <w:rPr>
          <w:b/>
          <w:noProof/>
        </w:rPr>
        <w:t>1</w:t>
      </w:r>
      <w:r>
        <w:rPr>
          <w:b/>
        </w:rPr>
        <w:fldChar w:fldCharType="end"/>
      </w:r>
      <w:bookmarkEnd w:id="151"/>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52"/>
    </w:p>
    <w:p w14:paraId="6484F4A5" w14:textId="77777777" w:rsidR="00E45479" w:rsidRPr="00942FC3" w:rsidRDefault="00E45479" w:rsidP="001E04B7">
      <w:pPr>
        <w:pStyle w:val="BodyText"/>
        <w:spacing w:line="276" w:lineRule="auto"/>
        <w:ind w:firstLine="0"/>
        <w:jc w:val="both"/>
      </w:pPr>
    </w:p>
    <w:p w14:paraId="5BAA3994" w14:textId="49B1ECBB" w:rsidR="00E45479" w:rsidRDefault="00E45479" w:rsidP="00067391">
      <w:pPr>
        <w:pStyle w:val="BodyText"/>
        <w:jc w:val="both"/>
      </w:pPr>
      <w:r>
        <w:t xml:space="preserve">Assuming the incoming electric field is a plane wave, </w:t>
      </w:r>
      <w:ins w:id="153" w:author="Elash, Brenden" w:date="2016-07-03T12:48:00Z">
        <w:r w:rsidR="00987113">
          <w:t xml:space="preserve">which is valid since more wave </w:t>
        </w:r>
        <w:proofErr w:type="spellStart"/>
        <w:r w:rsidR="00987113">
          <w:t>exter</w:t>
        </w:r>
        <w:proofErr w:type="spellEnd"/>
        <w:r w:rsidR="00987113">
          <w:t xml:space="preserve"> the device with a large radius of curvature, </w:t>
        </w:r>
      </w:ins>
      <w:r>
        <w:t xml:space="preserve">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w:t>
      </w:r>
      <w:r>
        <w:lastRenderedPageBreak/>
        <w:t xml:space="preserve">system </w:t>
      </w:r>
      <w:r w:rsidR="00E409BA">
        <w:t>is</w:t>
      </w:r>
      <w:r>
        <w:t xml:space="preserve"> orientated such that the acousto interaction occurs along on the z axis and the electric field entering the device </w:t>
      </w:r>
      <w:r w:rsidR="00E409BA">
        <w:t>is</w:t>
      </w:r>
      <w:r>
        <w:t xml:space="preserve"> a plane wave described by </w:t>
      </w:r>
    </w:p>
    <w:tbl>
      <w:tblPr>
        <w:tblStyle w:val="TableGrid"/>
        <w:tblW w:w="19368" w:type="dxa"/>
        <w:tblLook w:val="04A0" w:firstRow="1" w:lastRow="0" w:firstColumn="1" w:lastColumn="0" w:noHBand="0" w:noVBand="1"/>
      </w:tblPr>
      <w:tblGrid>
        <w:gridCol w:w="9684"/>
        <w:gridCol w:w="9684"/>
      </w:tblGrid>
      <w:tr w:rsidR="00E45479" w14:paraId="218D7CBE"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4514175F" w14:textId="77777777" w:rsidTr="007B5152">
              <w:tc>
                <w:tcPr>
                  <w:tcW w:w="6804" w:type="dxa"/>
                  <w:tcBorders>
                    <w:top w:val="nil"/>
                    <w:left w:val="nil"/>
                    <w:bottom w:val="nil"/>
                    <w:right w:val="nil"/>
                  </w:tcBorders>
                </w:tcPr>
                <w:p w14:paraId="2C6FC23A" w14:textId="047F0015" w:rsidR="00E45479" w:rsidRPr="00992F55" w:rsidRDefault="00016E2B"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w:del w:id="154" w:author="Elash, Brenden" w:date="2016-07-03T12:50:00Z">
                              <w:rPr>
                                <w:rFonts w:ascii="Cambria Math" w:hAnsi="Cambria Math"/>
                                <w:lang w:val="en-CA"/>
                              </w:rPr>
                              <m:t>+</m:t>
                            </w:del>
                          </m:r>
                          <m:r>
                            <w:del w:id="155" w:author="Elash, Brenden" w:date="2016-07-03T12:50:00Z">
                              <m:rPr>
                                <m:sty m:val="p"/>
                              </m:rPr>
                              <w:rPr>
                                <w:rFonts w:ascii="Cambria Math" w:hAnsi="Cambria Math"/>
                                <w:lang w:val="en-CA"/>
                              </w:rPr>
                              <m:t>c.c</m:t>
                            </w:del>
                          </m:r>
                        </m:e>
                      </m:d>
                    </m:oMath>
                  </m:oMathPara>
                </w:p>
              </w:tc>
              <w:tc>
                <w:tcPr>
                  <w:tcW w:w="1246" w:type="dxa"/>
                  <w:tcBorders>
                    <w:top w:val="nil"/>
                    <w:left w:val="nil"/>
                    <w:bottom w:val="nil"/>
                    <w:right w:val="nil"/>
                  </w:tcBorders>
                  <w:vAlign w:val="center"/>
                </w:tcPr>
                <w:p w14:paraId="567AEE48" w14:textId="77777777" w:rsidR="00E45479" w:rsidRPr="00992F55" w:rsidRDefault="00E45479" w:rsidP="007B5152">
                  <w:pPr>
                    <w:pStyle w:val="BodyText"/>
                    <w:ind w:firstLine="0"/>
                    <w:jc w:val="right"/>
                  </w:pPr>
                  <w:r w:rsidRPr="00992F55">
                    <w:t>(3.</w:t>
                  </w:r>
                  <w:r>
                    <w:t>5</w:t>
                  </w:r>
                  <w:r w:rsidRPr="00992F55">
                    <w:t>)</w:t>
                  </w:r>
                </w:p>
              </w:tc>
            </w:tr>
          </w:tbl>
          <w:p w14:paraId="2ED181D6" w14:textId="77777777" w:rsidR="00E45479" w:rsidRDefault="00E4547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14:paraId="5B95AEF7" w14:textId="77777777" w:rsidTr="006E2438">
              <w:tc>
                <w:tcPr>
                  <w:tcW w:w="6804" w:type="dxa"/>
                  <w:tcBorders>
                    <w:top w:val="nil"/>
                    <w:left w:val="nil"/>
                    <w:bottom w:val="nil"/>
                    <w:right w:val="nil"/>
                  </w:tcBorders>
                </w:tcPr>
                <w:p w14:paraId="366EBEEB" w14:textId="77777777" w:rsidR="00E45479" w:rsidRPr="00992F55" w:rsidRDefault="00016E2B"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14:paraId="519EFE7C" w14:textId="77777777" w:rsidR="00E45479" w:rsidRPr="00992F55" w:rsidRDefault="00E45479" w:rsidP="00942FC3">
                  <w:pPr>
                    <w:pStyle w:val="BodyText"/>
                    <w:ind w:firstLine="0"/>
                    <w:jc w:val="right"/>
                  </w:pPr>
                  <w:r w:rsidRPr="00992F55">
                    <w:t>(3.5a)</w:t>
                  </w:r>
                </w:p>
              </w:tc>
            </w:tr>
          </w:tbl>
          <w:p w14:paraId="1866245B" w14:textId="77777777" w:rsidR="00E45479" w:rsidRDefault="00E45479" w:rsidP="00942FC3"/>
        </w:tc>
      </w:tr>
    </w:tbl>
    <w:p w14:paraId="4BF75C04" w14:textId="46A13B5C" w:rsidR="00E45479" w:rsidRDefault="00E45479" w:rsidP="00B47AAF">
      <w:pPr>
        <w:pStyle w:val="BodyText"/>
        <w:ind w:firstLine="0"/>
        <w:jc w:val="both"/>
      </w:pPr>
      <w:proofErr w:type="gramStart"/>
      <w:r>
        <w:t>and</w:t>
      </w:r>
      <w:proofErr w:type="gramEnd"/>
      <w:r>
        <w:t xml:space="preserve"> the </w:t>
      </w:r>
      <w:commentRangeStart w:id="156"/>
      <w:commentRangeStart w:id="157"/>
      <w:r>
        <w:t xml:space="preserve">diffracted </w:t>
      </w:r>
      <w:commentRangeEnd w:id="156"/>
      <w:r w:rsidR="00C131FC">
        <w:rPr>
          <w:rStyle w:val="CommentReference"/>
        </w:rPr>
        <w:commentReference w:id="156"/>
      </w:r>
      <w:commentRangeEnd w:id="157"/>
      <w:r w:rsidR="00987113">
        <w:rPr>
          <w:rStyle w:val="CommentReference"/>
        </w:rPr>
        <w:commentReference w:id="157"/>
      </w:r>
      <w:r>
        <w:t>electric field is described as</w:t>
      </w:r>
    </w:p>
    <w:tbl>
      <w:tblPr>
        <w:tblStyle w:val="TableGrid"/>
        <w:tblW w:w="8050" w:type="dxa"/>
        <w:tblInd w:w="1418" w:type="dxa"/>
        <w:tblLook w:val="04A0" w:firstRow="1" w:lastRow="0" w:firstColumn="1" w:lastColumn="0" w:noHBand="0" w:noVBand="1"/>
      </w:tblPr>
      <w:tblGrid>
        <w:gridCol w:w="6804"/>
        <w:gridCol w:w="1246"/>
      </w:tblGrid>
      <w:tr w:rsidR="00E45479" w14:paraId="22F1D64A" w14:textId="77777777" w:rsidTr="007B5152">
        <w:tc>
          <w:tcPr>
            <w:tcW w:w="6804" w:type="dxa"/>
            <w:tcBorders>
              <w:top w:val="nil"/>
              <w:left w:val="nil"/>
              <w:bottom w:val="nil"/>
              <w:right w:val="nil"/>
            </w:tcBorders>
            <w:vAlign w:val="center"/>
          </w:tcPr>
          <w:p w14:paraId="6B91DADE" w14:textId="12D42899" w:rsidR="00E45479" w:rsidRDefault="00016E2B"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w:del w:id="158" w:author="Elash, Brenden" w:date="2016-07-03T12:50:00Z">
                        <w:rPr>
                          <w:rFonts w:ascii="Cambria Math" w:hAnsi="Cambria Math"/>
                          <w:lang w:val="en-CA"/>
                        </w:rPr>
                        <m:t>+</m:t>
                      </w:del>
                    </m:r>
                    <m:r>
                      <w:del w:id="159" w:author="Elash, Brenden" w:date="2016-07-03T12:50:00Z">
                        <m:rPr>
                          <m:sty m:val="p"/>
                        </m:rPr>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5586798C" w14:textId="77777777" w:rsidR="00E45479" w:rsidRDefault="00E45479" w:rsidP="007B5152">
            <w:pPr>
              <w:pStyle w:val="BodyText"/>
              <w:ind w:firstLine="0"/>
              <w:jc w:val="right"/>
            </w:pPr>
            <w:r>
              <w:t>(3.6)</w:t>
            </w:r>
          </w:p>
        </w:tc>
      </w:tr>
    </w:tbl>
    <w:p w14:paraId="32B693F9" w14:textId="21BC65BE" w:rsidR="00E45479" w:rsidRDefault="00E4547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del w:id="160" w:author="Elash, Brenden" w:date="2016-07-03T12:51:00Z">
        <w:r w:rsidDel="00987113">
          <w:delText xml:space="preserve"> and </w:delText>
        </w:r>
        <w:commentRangeStart w:id="161"/>
        <w:commentRangeStart w:id="162"/>
        <w:r w:rsidDel="00987113">
          <w:delText>c.c. is the complex conjugate of the exponential term</w:delText>
        </w:r>
        <w:commentRangeEnd w:id="161"/>
        <w:r w:rsidR="00C131FC" w:rsidDel="00987113">
          <w:rPr>
            <w:rStyle w:val="CommentReference"/>
          </w:rPr>
          <w:commentReference w:id="161"/>
        </w:r>
        <w:commentRangeEnd w:id="162"/>
        <w:r w:rsidR="00987113" w:rsidDel="00987113">
          <w:rPr>
            <w:rStyle w:val="CommentReference"/>
          </w:rPr>
          <w:commentReference w:id="162"/>
        </w:r>
      </w:del>
      <w:r>
        <w:t>.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45479" w14:paraId="214E54D4" w14:textId="77777777" w:rsidTr="007B5152">
        <w:tc>
          <w:tcPr>
            <w:tcW w:w="6804" w:type="dxa"/>
            <w:tcBorders>
              <w:top w:val="nil"/>
              <w:left w:val="nil"/>
              <w:bottom w:val="nil"/>
              <w:right w:val="nil"/>
            </w:tcBorders>
          </w:tcPr>
          <w:p w14:paraId="21578F0D" w14:textId="3DECF5DF" w:rsidR="00E45479" w:rsidRDefault="00E45479"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m:t>
                    </m:r>
                    <m:r>
                      <w:del w:id="163" w:author="Elash, Brenden" w:date="2016-07-03T12:50:00Z">
                        <w:rPr>
                          <w:rFonts w:ascii="Cambria Math" w:hAnsi="Cambria Math"/>
                          <w:lang w:val="en-CA"/>
                        </w:rPr>
                        <m:t>+c.c</m:t>
                      </w:del>
                    </m:r>
                  </m:e>
                </m:d>
                <m:r>
                  <w:rPr>
                    <w:rFonts w:ascii="Cambria Math" w:hAnsi="Cambria Math"/>
                  </w:rPr>
                  <m:t xml:space="preserve"> </m:t>
                </m:r>
              </m:oMath>
            </m:oMathPara>
          </w:p>
        </w:tc>
        <w:tc>
          <w:tcPr>
            <w:tcW w:w="1246" w:type="dxa"/>
            <w:tcBorders>
              <w:top w:val="nil"/>
              <w:left w:val="nil"/>
              <w:bottom w:val="nil"/>
              <w:right w:val="nil"/>
            </w:tcBorders>
            <w:vAlign w:val="center"/>
          </w:tcPr>
          <w:p w14:paraId="3717A629" w14:textId="77777777" w:rsidR="00E45479" w:rsidRDefault="00E45479" w:rsidP="007B5152">
            <w:pPr>
              <w:pStyle w:val="BodyText"/>
              <w:ind w:firstLine="0"/>
              <w:jc w:val="right"/>
            </w:pPr>
            <w:r>
              <w:t>(3.7)</w:t>
            </w:r>
          </w:p>
        </w:tc>
      </w:tr>
    </w:tbl>
    <w:p w14:paraId="55190C00" w14:textId="77777777"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14:paraId="3CEE44AD" w14:textId="7FD619F3" w:rsidR="00E45479" w:rsidRDefault="00E45479" w:rsidP="004655EF">
      <w:pPr>
        <w:pStyle w:val="BodyText"/>
        <w:jc w:val="both"/>
      </w:pPr>
      <w:r>
        <w:t>Equations 3.</w:t>
      </w:r>
      <w:del w:id="164" w:author="Elash, Brenden" w:date="2016-07-03T12:52:00Z">
        <w:r w:rsidDel="00987113">
          <w:delText xml:space="preserve">4 </w:delText>
        </w:r>
      </w:del>
      <w:ins w:id="165" w:author="Elash, Brenden" w:date="2016-07-03T12:52:00Z">
        <w:r w:rsidR="00987113">
          <w:t>5</w:t>
        </w:r>
        <w:r w:rsidR="00987113">
          <w:t xml:space="preserve"> </w:t>
        </w:r>
      </w:ins>
      <w:r>
        <w:t xml:space="preserve">through 3.7 </w:t>
      </w:r>
      <w:r w:rsidR="00E409BA">
        <w:t>are</w:t>
      </w:r>
      <w:r>
        <w:t xml:space="preserve"> used to determine the coupled wave equations</w:t>
      </w:r>
      <w:ins w:id="166" w:author="Elash, Brenden" w:date="2016-07-03T12:52:00Z">
        <w:r w:rsidR="00987113">
          <w:t xml:space="preserve"> by using them in the acousto wave equation, Equation 3.4</w:t>
        </w:r>
      </w:ins>
      <w:r>
        <w:t xml:space="preserve">. The induced polarization is </w:t>
      </w:r>
      <w:ins w:id="167" w:author="Elash, Brenden" w:date="2016-07-03T12:53:00Z">
        <w:r w:rsidR="00987113">
          <w:t xml:space="preserve">formed by </w:t>
        </w:r>
      </w:ins>
      <w:del w:id="168" w:author="Elash, Brenden" w:date="2016-07-03T12:54:00Z">
        <w:r w:rsidDel="00987113">
          <w:delText xml:space="preserve">given by </w:delText>
        </w:r>
      </w:del>
      <w:r>
        <w:t xml:space="preserve">the incident wave </w:t>
      </w:r>
      <w:del w:id="169" w:author="Elash, Brenden" w:date="2016-07-03T12:54:00Z">
        <w:r w:rsidDel="00987113">
          <w:delText xml:space="preserve">and </w:delText>
        </w:r>
      </w:del>
      <w:ins w:id="170" w:author="Elash, Brenden" w:date="2016-07-03T12:54:00Z">
        <w:r w:rsidR="00987113">
          <w:t>interacting with</w:t>
        </w:r>
        <w:r w:rsidR="00987113">
          <w:t xml:space="preserve"> </w:t>
        </w:r>
      </w:ins>
      <w:r>
        <w:t xml:space="preserve">the strain wave </w:t>
      </w:r>
      <w:del w:id="171" w:author="Elash, Brenden" w:date="2016-07-03T12:54:00Z">
        <w:r w:rsidDel="00987113">
          <w:delText>interacting in the form</w:delText>
        </w:r>
      </w:del>
      <w:ins w:id="172" w:author="Elash, Brenden" w:date="2016-07-03T12:54:00Z">
        <w:r w:rsidR="00987113">
          <w:t>resulting in</w:t>
        </w:r>
      </w:ins>
      <w:del w:id="173" w:author="Elash, Brenden" w:date="2016-07-03T12:54:00Z">
        <w:r w:rsidDel="00987113">
          <w:delText xml:space="preserve"> of</w:delText>
        </w:r>
      </w:del>
      <w:r>
        <w:t xml:space="preserve">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45479" w14:paraId="221F48F3" w14:textId="77777777" w:rsidTr="007B5152">
        <w:tc>
          <w:tcPr>
            <w:tcW w:w="6804" w:type="dxa"/>
            <w:tcBorders>
              <w:top w:val="nil"/>
              <w:left w:val="nil"/>
              <w:bottom w:val="nil"/>
              <w:right w:val="nil"/>
            </w:tcBorders>
          </w:tcPr>
          <w:p w14:paraId="1BCD712C" w14:textId="77777777" w:rsidR="00E45479" w:rsidRDefault="00016E2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vAlign w:val="center"/>
          </w:tcPr>
          <w:p w14:paraId="337B7409" w14:textId="77777777" w:rsidR="00E45479" w:rsidRDefault="00E45479" w:rsidP="007B5152">
            <w:pPr>
              <w:pStyle w:val="BodyText"/>
              <w:ind w:firstLine="0"/>
              <w:jc w:val="right"/>
            </w:pPr>
            <w:r>
              <w:t>(3.8)</w:t>
            </w:r>
          </w:p>
        </w:tc>
      </w:tr>
      <w:tr w:rsidR="00E45479" w14:paraId="299498D3" w14:textId="77777777" w:rsidTr="00EC44A7">
        <w:tc>
          <w:tcPr>
            <w:tcW w:w="6804" w:type="dxa"/>
            <w:tcBorders>
              <w:top w:val="nil"/>
              <w:left w:val="nil"/>
              <w:bottom w:val="nil"/>
              <w:right w:val="nil"/>
            </w:tcBorders>
          </w:tcPr>
          <w:p w14:paraId="253E574A" w14:textId="77777777" w:rsidR="00E45479" w:rsidRDefault="00016E2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14:paraId="63A77085" w14:textId="77777777" w:rsidR="00E45479" w:rsidRDefault="00E45479" w:rsidP="00EC44A7">
            <w:pPr>
              <w:pStyle w:val="BodyText"/>
              <w:ind w:firstLine="0"/>
              <w:jc w:val="right"/>
            </w:pPr>
          </w:p>
        </w:tc>
      </w:tr>
    </w:tbl>
    <w:p w14:paraId="44B7AFD1" w14:textId="77777777"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and </w:t>
      </w:r>
      <m:oMath>
        <m:r>
          <w:rPr>
            <w:rFonts w:ascii="Cambria Math" w:hAnsi="Cambria Math"/>
          </w:rPr>
          <m:t>L</m:t>
        </m:r>
      </m:oMath>
      <w:r>
        <w:t xml:space="preserve"> is the length of the AO interaction.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45479" w14:paraId="71D14C3C" w14:textId="77777777" w:rsidTr="007B5152">
        <w:tc>
          <w:tcPr>
            <w:tcW w:w="6804" w:type="dxa"/>
            <w:tcBorders>
              <w:top w:val="nil"/>
              <w:left w:val="nil"/>
              <w:bottom w:val="nil"/>
              <w:right w:val="nil"/>
            </w:tcBorders>
          </w:tcPr>
          <w:p w14:paraId="55E0C49C" w14:textId="77777777" w:rsidR="00E45479" w:rsidRDefault="00016E2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oMath>
            </m:oMathPara>
          </w:p>
        </w:tc>
        <w:tc>
          <w:tcPr>
            <w:tcW w:w="1246" w:type="dxa"/>
            <w:tcBorders>
              <w:top w:val="nil"/>
              <w:left w:val="nil"/>
              <w:bottom w:val="nil"/>
              <w:right w:val="nil"/>
            </w:tcBorders>
            <w:vAlign w:val="center"/>
          </w:tcPr>
          <w:p w14:paraId="2AE36CCA" w14:textId="77777777" w:rsidR="00E45479" w:rsidRDefault="00E45479" w:rsidP="007B5152">
            <w:pPr>
              <w:pStyle w:val="BodyText"/>
              <w:ind w:firstLine="0"/>
              <w:jc w:val="right"/>
            </w:pPr>
            <w:r>
              <w:t>(3.9)</w:t>
            </w:r>
          </w:p>
        </w:tc>
      </w:tr>
      <w:tr w:rsidR="00E45479" w14:paraId="66EAA2E6" w14:textId="77777777" w:rsidTr="00EC44A7">
        <w:tc>
          <w:tcPr>
            <w:tcW w:w="6804" w:type="dxa"/>
            <w:tcBorders>
              <w:top w:val="nil"/>
              <w:left w:val="nil"/>
              <w:bottom w:val="nil"/>
              <w:right w:val="nil"/>
            </w:tcBorders>
          </w:tcPr>
          <w:p w14:paraId="0566853F" w14:textId="77777777" w:rsidR="00E45479" w:rsidRDefault="00016E2B"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14:paraId="491287A5" w14:textId="77777777" w:rsidR="00E45479" w:rsidRDefault="00E45479" w:rsidP="00EC44A7">
            <w:pPr>
              <w:pStyle w:val="BodyText"/>
              <w:ind w:firstLine="0"/>
              <w:jc w:val="right"/>
            </w:pPr>
          </w:p>
        </w:tc>
      </w:tr>
    </w:tbl>
    <w:p w14:paraId="52784937" w14:textId="77777777" w:rsidR="00E45479" w:rsidRDefault="00E45479" w:rsidP="00D72E51">
      <w:pPr>
        <w:pStyle w:val="BodyText"/>
        <w:ind w:firstLine="0"/>
        <w:jc w:val="both"/>
      </w:pPr>
      <w:r>
        <w:t xml:space="preserve">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is the optical phase shift and the effective optical phase shift is defined </w:t>
      </w:r>
      <w:proofErr w:type="gramStart"/>
      <w:r>
        <w:t xml:space="preserve">as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6B9D9FE4" w14:textId="77777777" w:rsidR="00E45479" w:rsidRDefault="00E4547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45479" w14:paraId="331713E3" w14:textId="77777777" w:rsidTr="007B5152">
        <w:tc>
          <w:tcPr>
            <w:tcW w:w="6804" w:type="dxa"/>
            <w:tcBorders>
              <w:top w:val="nil"/>
              <w:left w:val="nil"/>
              <w:bottom w:val="nil"/>
              <w:right w:val="nil"/>
            </w:tcBorders>
          </w:tcPr>
          <w:p w14:paraId="190BD0A9" w14:textId="77777777" w:rsidR="00E45479" w:rsidRDefault="00016E2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550AD59" w14:textId="77777777" w:rsidR="00E45479" w:rsidRDefault="00E45479" w:rsidP="007B5152">
            <w:pPr>
              <w:pStyle w:val="BodyText"/>
              <w:ind w:firstLine="0"/>
              <w:jc w:val="right"/>
            </w:pPr>
            <w:r>
              <w:t>(3.10)</w:t>
            </w:r>
          </w:p>
        </w:tc>
      </w:tr>
      <w:tr w:rsidR="00E45479" w14:paraId="283C6A3D" w14:textId="77777777" w:rsidTr="007B5152">
        <w:tc>
          <w:tcPr>
            <w:tcW w:w="6804" w:type="dxa"/>
            <w:tcBorders>
              <w:top w:val="nil"/>
              <w:left w:val="nil"/>
              <w:bottom w:val="nil"/>
              <w:right w:val="nil"/>
            </w:tcBorders>
          </w:tcPr>
          <w:p w14:paraId="1762BC51" w14:textId="77777777" w:rsidR="00E45479" w:rsidRDefault="00016E2B"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41DF2287" w14:textId="77777777" w:rsidR="00E45479" w:rsidRDefault="00E45479" w:rsidP="007B5152">
            <w:pPr>
              <w:pStyle w:val="BodyText"/>
              <w:ind w:firstLine="0"/>
              <w:jc w:val="right"/>
            </w:pPr>
            <w:r>
              <w:t>(3.11)</w:t>
            </w:r>
          </w:p>
        </w:tc>
      </w:tr>
    </w:tbl>
    <w:p w14:paraId="30C46DCB" w14:textId="77777777" w:rsidR="00E45479" w:rsidRDefault="00E4547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t>
      </w:r>
      <w:r w:rsidR="00E409BA">
        <w:t>is</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45479" w14:paraId="2C939A7B" w14:textId="77777777" w:rsidTr="007B5152">
        <w:tc>
          <w:tcPr>
            <w:tcW w:w="6804" w:type="dxa"/>
            <w:tcBorders>
              <w:top w:val="nil"/>
              <w:left w:val="nil"/>
              <w:bottom w:val="nil"/>
              <w:right w:val="nil"/>
            </w:tcBorders>
          </w:tcPr>
          <w:p w14:paraId="7AB4D118" w14:textId="77777777" w:rsidR="00E45479" w:rsidRDefault="00016E2B"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05C68972" w14:textId="77777777" w:rsidR="00E45479" w:rsidRDefault="00E45479" w:rsidP="007B5152">
            <w:pPr>
              <w:pStyle w:val="BodyText"/>
              <w:ind w:firstLine="0"/>
              <w:jc w:val="right"/>
            </w:pPr>
            <w:r>
              <w:t>(3.12)</w:t>
            </w:r>
          </w:p>
        </w:tc>
      </w:tr>
    </w:tbl>
    <w:p w14:paraId="359A1FC6" w14:textId="77777777" w:rsidR="00E45479" w:rsidRPr="00774AAF" w:rsidRDefault="00E4547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765"/>
        <w:gridCol w:w="1285"/>
      </w:tblGrid>
      <w:tr w:rsidR="00E45479" w14:paraId="4AEF37D4" w14:textId="77777777" w:rsidTr="007B5152">
        <w:tc>
          <w:tcPr>
            <w:tcW w:w="6804" w:type="dxa"/>
            <w:tcBorders>
              <w:top w:val="nil"/>
              <w:left w:val="nil"/>
              <w:bottom w:val="nil"/>
              <w:right w:val="nil"/>
            </w:tcBorders>
          </w:tcPr>
          <w:p w14:paraId="74C1C685" w14:textId="77777777" w:rsidR="00E45479" w:rsidRPr="00774AAF" w:rsidRDefault="00016E2B"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48E9C31E" w14:textId="77777777" w:rsidR="00E45479" w:rsidRDefault="00E45479" w:rsidP="007B5152">
            <w:pPr>
              <w:pStyle w:val="BodyText"/>
              <w:ind w:firstLine="0"/>
              <w:jc w:val="right"/>
            </w:pPr>
            <w:r>
              <w:t>(3.13)</w:t>
            </w:r>
          </w:p>
        </w:tc>
      </w:tr>
      <w:tr w:rsidR="00E45479" w14:paraId="431DA831" w14:textId="77777777" w:rsidTr="007B5152">
        <w:tc>
          <w:tcPr>
            <w:tcW w:w="6804" w:type="dxa"/>
            <w:tcBorders>
              <w:top w:val="nil"/>
              <w:left w:val="nil"/>
              <w:bottom w:val="nil"/>
              <w:right w:val="nil"/>
            </w:tcBorders>
          </w:tcPr>
          <w:p w14:paraId="563DA95D" w14:textId="77777777" w:rsidR="00E45479" w:rsidRDefault="00016E2B"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16973D76" w14:textId="77777777" w:rsidR="00E45479" w:rsidRDefault="00E45479" w:rsidP="007B5152">
            <w:pPr>
              <w:pStyle w:val="BodyText"/>
              <w:ind w:firstLine="0"/>
              <w:jc w:val="right"/>
            </w:pPr>
            <w:r>
              <w:t>(3.</w:t>
            </w:r>
            <w:commentRangeStart w:id="174"/>
            <w:r>
              <w:t>14</w:t>
            </w:r>
            <w:commentRangeEnd w:id="174"/>
            <w:r w:rsidR="009E0E3C">
              <w:rPr>
                <w:rStyle w:val="CommentReference"/>
              </w:rPr>
              <w:commentReference w:id="174"/>
            </w:r>
            <w:r>
              <w:t>)</w:t>
            </w:r>
          </w:p>
        </w:tc>
      </w:tr>
    </w:tbl>
    <w:p w14:paraId="63CA2ED9" w14:textId="77777777" w:rsidR="00E45479" w:rsidRDefault="00E45479" w:rsidP="00E46A84">
      <w:pPr>
        <w:pStyle w:val="Heading2"/>
      </w:pPr>
      <w:bookmarkStart w:id="175" w:name="_Toc452973728"/>
      <w:r>
        <w:t>3.1.2 Diffraction Efficiency</w:t>
      </w:r>
      <w:bookmarkEnd w:id="175"/>
    </w:p>
    <w:p w14:paraId="5E742CDF" w14:textId="77777777" w:rsidR="00E45479" w:rsidRPr="00E46A84" w:rsidRDefault="00E4547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5479" w14:paraId="21A53475" w14:textId="77777777" w:rsidTr="007B5152">
        <w:tc>
          <w:tcPr>
            <w:tcW w:w="6804" w:type="dxa"/>
            <w:tcBorders>
              <w:top w:val="nil"/>
              <w:left w:val="nil"/>
              <w:bottom w:val="nil"/>
              <w:right w:val="nil"/>
            </w:tcBorders>
          </w:tcPr>
          <w:p w14:paraId="29EA5263" w14:textId="77777777" w:rsidR="00E45479" w:rsidRDefault="00E45479" w:rsidP="00361EE0">
            <w:pPr>
              <w:pStyle w:val="BodyText"/>
              <w:ind w:firstLine="289"/>
              <w:jc w:val="right"/>
            </w:pPr>
            <m:oMathPara>
              <m:oMath>
                <m:r>
                  <w:rPr>
                    <w:rFonts w:ascii="Cambria Math" w:hAnsi="Cambria Math"/>
                  </w:rPr>
                  <w:lastRenderedPageBreak/>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1D675E9B" w14:textId="77777777" w:rsidR="00E45479" w:rsidRDefault="00E45479" w:rsidP="007B5152">
            <w:pPr>
              <w:pStyle w:val="BodyText"/>
              <w:ind w:firstLine="0"/>
              <w:jc w:val="right"/>
            </w:pPr>
            <w:r>
              <w:t>(3.15)</w:t>
            </w:r>
          </w:p>
        </w:tc>
      </w:tr>
    </w:tbl>
    <w:p w14:paraId="59DA1F4E" w14:textId="77777777" w:rsidR="00E45479" w:rsidRDefault="00E45479" w:rsidP="008D08A3">
      <w:pPr>
        <w:pStyle w:val="BodyText"/>
        <w:ind w:firstLine="0"/>
        <w:jc w:val="both"/>
      </w:pPr>
      <w:r>
        <w:t xml:space="preserve">This form yields the common </w:t>
      </w:r>
      <w:proofErr w:type="spellStart"/>
      <w:r>
        <w:t>sinc</w:t>
      </w:r>
      <w:proofErr w:type="spellEnd"/>
      <w:r>
        <w:t xml:space="preserve"> function shape for the spectral </w:t>
      </w:r>
      <w:commentRangeStart w:id="176"/>
      <w:r>
        <w:t>Point Spread Function (PSF) of an AOTF</w:t>
      </w:r>
      <w:commentRangeEnd w:id="176"/>
      <w:r w:rsidR="009E0E3C">
        <w:rPr>
          <w:rStyle w:val="CommentReference"/>
        </w:rPr>
        <w:commentReference w:id="176"/>
      </w:r>
      <w:r>
        <w:t xml:space="preserve">. However, this form can be altered to better identify how to increase the diffraction efficiency of an AOTF. The diffraction efficiency </w:t>
      </w:r>
      <w:r w:rsidR="00E409BA">
        <w:t>is</w:t>
      </w:r>
      <w:r>
        <w:t xml:space="preserv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45479" w14:paraId="029E21AF" w14:textId="77777777" w:rsidTr="007B5152">
        <w:tc>
          <w:tcPr>
            <w:tcW w:w="6804" w:type="dxa"/>
            <w:tcBorders>
              <w:top w:val="nil"/>
              <w:left w:val="nil"/>
              <w:bottom w:val="nil"/>
              <w:right w:val="nil"/>
            </w:tcBorders>
          </w:tcPr>
          <w:p w14:paraId="1FEFD306" w14:textId="77777777" w:rsidR="00E45479" w:rsidRDefault="00016E2B"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4E7F3EEE" w14:textId="77777777" w:rsidR="00E45479" w:rsidRDefault="00E45479" w:rsidP="007B5152">
            <w:pPr>
              <w:pStyle w:val="BodyText"/>
              <w:ind w:firstLine="0"/>
              <w:jc w:val="right"/>
            </w:pPr>
            <w:r>
              <w:t>(3.16)</w:t>
            </w:r>
          </w:p>
        </w:tc>
      </w:tr>
    </w:tbl>
    <w:p w14:paraId="077ED54C" w14:textId="77777777" w:rsidR="00E45479" w:rsidRDefault="00E45479"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t>
      </w:r>
      <w:r w:rsidR="00E409BA">
        <w:t>is</w:t>
      </w:r>
      <w:r>
        <w:t xml:space="preserve"> defined is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45479" w14:paraId="19184A03" w14:textId="77777777" w:rsidTr="007B5152">
        <w:tc>
          <w:tcPr>
            <w:tcW w:w="6804" w:type="dxa"/>
            <w:tcBorders>
              <w:top w:val="nil"/>
              <w:left w:val="nil"/>
              <w:bottom w:val="nil"/>
              <w:right w:val="nil"/>
            </w:tcBorders>
          </w:tcPr>
          <w:p w14:paraId="27C98A39" w14:textId="77777777" w:rsidR="00E45479" w:rsidRDefault="00016E2B"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9C86D5C" w14:textId="77777777" w:rsidR="00E45479" w:rsidRDefault="00E45479" w:rsidP="007B5152">
            <w:pPr>
              <w:pStyle w:val="BodyText"/>
              <w:ind w:firstLine="0"/>
              <w:jc w:val="right"/>
            </w:pPr>
            <w:r>
              <w:t>(3.17)</w:t>
            </w:r>
          </w:p>
        </w:tc>
      </w:tr>
    </w:tbl>
    <w:p w14:paraId="53DC2064" w14:textId="77777777" w:rsidR="00E45479" w:rsidRDefault="00E45479" w:rsidP="00AB1E86">
      <w:pPr>
        <w:pStyle w:val="BodyText"/>
        <w:ind w:firstLine="0"/>
        <w:jc w:val="both"/>
      </w:pPr>
      <w:proofErr w:type="gramStart"/>
      <w:r>
        <w:t>and</w:t>
      </w:r>
      <w:proofErr w:type="gramEnd"/>
      <w:r>
        <w:t xml:space="preserve"> is a measure of how efficient a medium can undergo the AO effect.</w:t>
      </w:r>
    </w:p>
    <w:p w14:paraId="3ED38B39" w14:textId="77777777" w:rsidR="00E45479" w:rsidRDefault="00E4547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45479" w14:paraId="4CD52B6B" w14:textId="77777777" w:rsidTr="007B5152">
        <w:tc>
          <w:tcPr>
            <w:tcW w:w="6804" w:type="dxa"/>
            <w:tcBorders>
              <w:top w:val="nil"/>
              <w:left w:val="nil"/>
              <w:bottom w:val="nil"/>
              <w:right w:val="nil"/>
            </w:tcBorders>
          </w:tcPr>
          <w:p w14:paraId="5490DCF4" w14:textId="77777777" w:rsidR="00E45479" w:rsidRDefault="00E4547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
                          <m:rPr>
                            <m:sty m:val="p"/>
                          </m:rPr>
                          <w:rPr>
                            <w:rStyle w:val="CommentReference"/>
                          </w:rPr>
                          <w:commentReference w:id="177"/>
                        </m:r>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54794EE9" w14:textId="77777777" w:rsidR="00E45479" w:rsidRDefault="00E45479" w:rsidP="007B5152">
            <w:pPr>
              <w:pStyle w:val="BodyText"/>
              <w:ind w:firstLine="0"/>
              <w:jc w:val="right"/>
            </w:pPr>
            <w:r>
              <w:t>(3.18)</w:t>
            </w:r>
          </w:p>
        </w:tc>
      </w:tr>
    </w:tbl>
    <w:p w14:paraId="28EF7B7E" w14:textId="77777777" w:rsidR="00E45479" w:rsidRDefault="00E4547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w:t>
      </w:r>
      <w:r>
        <w:lastRenderedPageBreak/>
        <w:t xml:space="preserve">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14:paraId="06615F87" w14:textId="77777777" w:rsidR="00E45479" w:rsidRPr="00E46A84" w:rsidRDefault="00E45479" w:rsidP="00534F76">
      <w:pPr>
        <w:pStyle w:val="Heading2"/>
      </w:pPr>
      <w:bookmarkStart w:id="178" w:name="_Ref429059948"/>
      <w:bookmarkStart w:id="179" w:name="_Toc452973729"/>
      <w:r>
        <w:t>3.1.3 Diffraction Angle</w:t>
      </w:r>
      <w:bookmarkEnd w:id="178"/>
      <w:bookmarkEnd w:id="179"/>
    </w:p>
    <w:p w14:paraId="609A6DD8" w14:textId="2855A69E" w:rsidR="00E45479" w:rsidRDefault="00E45479" w:rsidP="00D31A7E">
      <w:pPr>
        <w:pStyle w:val="BodyText"/>
        <w:jc w:val="both"/>
      </w:pPr>
      <w:r>
        <w:t>Although the wave equations are useful in determining the diffraction efficiency and the form of the electric fields</w:t>
      </w:r>
      <w:r w:rsidR="009E0E3C">
        <w:t>,</w:t>
      </w:r>
      <w:r>
        <w:t xml:space="preserve"> it </w:t>
      </w:r>
      <w:commentRangeStart w:id="180"/>
      <w:r>
        <w:t xml:space="preserve">is not convenient </w:t>
      </w:r>
      <w:commentRangeEnd w:id="180"/>
      <w:r w:rsidR="009E0E3C">
        <w:rPr>
          <w:rStyle w:val="CommentReference"/>
        </w:rPr>
        <w:commentReference w:id="180"/>
      </w:r>
      <w:r>
        <w:t xml:space="preserve">to determine </w:t>
      </w:r>
      <w:r w:rsidR="009E0E3C">
        <w:t xml:space="preserve">the </w:t>
      </w:r>
      <w:r>
        <w:t xml:space="preserve">angle of the diffracted wave or the RF acousto wave to wavelength relation known as the tuning curve (covered in the section 3.1.4). A discussion on the diffraction angle </w:t>
      </w:r>
      <w:r w:rsidR="00E409BA">
        <w:t>is</w:t>
      </w:r>
      <w:r>
        <w:t xml:space="preserv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45479" w14:paraId="0CE50144" w14:textId="77777777" w:rsidTr="007B5152">
        <w:tc>
          <w:tcPr>
            <w:tcW w:w="6804" w:type="dxa"/>
            <w:tcBorders>
              <w:top w:val="nil"/>
              <w:left w:val="nil"/>
              <w:bottom w:val="nil"/>
              <w:right w:val="nil"/>
            </w:tcBorders>
          </w:tcPr>
          <w:p w14:paraId="1F74F354" w14:textId="77777777" w:rsidR="00E45479" w:rsidRPr="00C40C6B" w:rsidRDefault="00016E2B"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14:paraId="64A79AA8" w14:textId="77777777" w:rsidR="00E45479" w:rsidRDefault="00E45479" w:rsidP="007B5152">
            <w:pPr>
              <w:pStyle w:val="BodyText"/>
              <w:ind w:firstLine="0"/>
              <w:jc w:val="right"/>
            </w:pPr>
            <w:r>
              <w:t>(3.19)</w:t>
            </w:r>
          </w:p>
        </w:tc>
      </w:tr>
    </w:tbl>
    <w:p w14:paraId="486E4633" w14:textId="77777777" w:rsidR="00E45479" w:rsidRDefault="00E45479" w:rsidP="00D91543">
      <w:pPr>
        <w:pStyle w:val="BodyText"/>
        <w:ind w:firstLine="0"/>
        <w:jc w:val="both"/>
      </w:pPr>
      <w:proofErr w:type="gramStart"/>
      <w:r>
        <w:t>known</w:t>
      </w:r>
      <w:proofErr w:type="gramEnd"/>
      <w:r>
        <w:t xml:space="preserve"> as the momentum matching criteria. For this analysis, only the +1 order diffraction interaction </w:t>
      </w:r>
      <w:r w:rsidR="00E409BA">
        <w:t>is</w:t>
      </w:r>
      <w:r>
        <w:t xml:space="preserv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45479" w14:paraId="21236F16" w14:textId="77777777" w:rsidTr="007B5152">
        <w:tc>
          <w:tcPr>
            <w:tcW w:w="6804" w:type="dxa"/>
            <w:tcBorders>
              <w:top w:val="nil"/>
              <w:left w:val="nil"/>
              <w:bottom w:val="nil"/>
              <w:right w:val="nil"/>
            </w:tcBorders>
          </w:tcPr>
          <w:p w14:paraId="4987EAB8" w14:textId="77777777" w:rsidR="00E45479" w:rsidRPr="00C40C6B" w:rsidRDefault="00016E2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E4466A9" w14:textId="77777777" w:rsidR="00E45479" w:rsidRDefault="00E45479" w:rsidP="007B5152">
            <w:pPr>
              <w:pStyle w:val="BodyText"/>
              <w:ind w:firstLine="0"/>
              <w:jc w:val="right"/>
            </w:pPr>
            <w:r>
              <w:t>(3.20)</w:t>
            </w:r>
          </w:p>
        </w:tc>
      </w:tr>
      <w:tr w:rsidR="00E45479" w14:paraId="7D2779F9" w14:textId="77777777" w:rsidTr="007B5152">
        <w:tc>
          <w:tcPr>
            <w:tcW w:w="6804" w:type="dxa"/>
            <w:tcBorders>
              <w:top w:val="nil"/>
              <w:left w:val="nil"/>
              <w:bottom w:val="nil"/>
              <w:right w:val="nil"/>
            </w:tcBorders>
          </w:tcPr>
          <w:p w14:paraId="6769650C" w14:textId="77777777" w:rsidR="00E45479" w:rsidRPr="00C40C6B" w:rsidRDefault="00016E2B"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51567731" w14:textId="77777777" w:rsidR="00E45479" w:rsidRDefault="00E45479" w:rsidP="007B5152">
            <w:pPr>
              <w:pStyle w:val="BodyText"/>
              <w:ind w:firstLine="0"/>
              <w:jc w:val="right"/>
            </w:pPr>
            <w:r>
              <w:t>(3.21)</w:t>
            </w:r>
          </w:p>
        </w:tc>
      </w:tr>
      <w:tr w:rsidR="00E45479" w14:paraId="1B0E3EF9" w14:textId="77777777" w:rsidTr="007B5152">
        <w:tc>
          <w:tcPr>
            <w:tcW w:w="6804" w:type="dxa"/>
            <w:tcBorders>
              <w:top w:val="nil"/>
              <w:left w:val="nil"/>
              <w:bottom w:val="nil"/>
              <w:right w:val="nil"/>
            </w:tcBorders>
          </w:tcPr>
          <w:p w14:paraId="6E7F4A3A" w14:textId="77777777" w:rsidR="00E45479" w:rsidRPr="00C40C6B" w:rsidRDefault="00016E2B"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244F8E2E" w14:textId="77777777" w:rsidR="00E45479" w:rsidRDefault="00E45479" w:rsidP="007B5152">
            <w:pPr>
              <w:pStyle w:val="BodyText"/>
              <w:ind w:firstLine="0"/>
              <w:jc w:val="right"/>
            </w:pPr>
            <w:r>
              <w:t>(3.22)</w:t>
            </w:r>
          </w:p>
        </w:tc>
      </w:tr>
    </w:tbl>
    <w:p w14:paraId="0C929C25" w14:textId="77777777" w:rsidR="00E45479" w:rsidRDefault="00E45479" w:rsidP="00D91543">
      <w:pPr>
        <w:pStyle w:val="BodyText"/>
        <w:ind w:firstLine="0"/>
        <w:jc w:val="both"/>
      </w:pPr>
      <w:r>
        <w:t xml:space="preserve">It </w:t>
      </w:r>
      <w:r w:rsidR="00E409BA">
        <w:t>is</w:t>
      </w:r>
      <w:r>
        <w:t xml:space="preserve"> assumed that the extraordinary light undergoes the momentum matching through the device.</w:t>
      </w:r>
    </w:p>
    <w:p w14:paraId="6F7CE811" w14:textId="77777777" w:rsidR="00E45479" w:rsidRDefault="00E45479" w:rsidP="00F53F51">
      <w:pPr>
        <w:pStyle w:val="BodyText"/>
        <w:keepNext/>
        <w:ind w:firstLine="0"/>
        <w:jc w:val="center"/>
      </w:pPr>
      <w:bookmarkStart w:id="181" w:name="_Ref428526894"/>
      <w:r>
        <w:rPr>
          <w:noProof/>
        </w:rPr>
        <w:lastRenderedPageBreak/>
        <w:drawing>
          <wp:inline distT="0" distB="0" distL="0" distR="0" wp14:anchorId="09273E38" wp14:editId="418AA46A">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11">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25DFCFF6" w14:textId="77777777" w:rsidR="00E45479" w:rsidRDefault="00E45479" w:rsidP="005A4636">
      <w:pPr>
        <w:pStyle w:val="Caption"/>
        <w:jc w:val="both"/>
      </w:pPr>
      <w:bookmarkStart w:id="182" w:name="_Ref428793434"/>
      <w:bookmarkStart w:id="183" w:name="_Toc45297385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82"/>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81"/>
      <w:bookmarkEnd w:id="183"/>
    </w:p>
    <w:p w14:paraId="1639C68B" w14:textId="77777777" w:rsidR="00E45479" w:rsidRPr="00A96D39" w:rsidRDefault="00E45479" w:rsidP="00A96D39"/>
    <w:p w14:paraId="4182827C" w14:textId="77777777" w:rsidR="00E45479" w:rsidRDefault="00E4547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B0B24">
        <w:t>Figure 3-2</w:t>
      </w:r>
      <w:r w:rsidRPr="00F53F51">
        <w:fldChar w:fldCharType="end"/>
      </w:r>
      <w:r>
        <w:t xml:space="preserve">, </w:t>
      </w:r>
      <w:r w:rsidR="00E409BA">
        <w:t>is</w:t>
      </w:r>
      <w:r>
        <w:t xml:space="preserv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45479" w14:paraId="18E76354" w14:textId="77777777" w:rsidTr="007B5152">
        <w:tc>
          <w:tcPr>
            <w:tcW w:w="6804" w:type="dxa"/>
            <w:tcBorders>
              <w:top w:val="nil"/>
              <w:left w:val="nil"/>
              <w:bottom w:val="nil"/>
              <w:right w:val="nil"/>
            </w:tcBorders>
          </w:tcPr>
          <w:p w14:paraId="46D4AD88" w14:textId="77777777" w:rsidR="00E45479" w:rsidRDefault="00016E2B"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6812161E" w14:textId="77777777" w:rsidR="00E45479" w:rsidRDefault="00E45479" w:rsidP="007B5152">
            <w:pPr>
              <w:pStyle w:val="BodyText"/>
              <w:ind w:firstLine="0"/>
              <w:jc w:val="right"/>
            </w:pPr>
            <w:r>
              <w:t>(3.23)</w:t>
            </w:r>
          </w:p>
        </w:tc>
      </w:tr>
    </w:tbl>
    <w:p w14:paraId="7FDA4C9A" w14:textId="77777777" w:rsidR="00E45479" w:rsidRDefault="00E4547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45479" w14:paraId="50C85FEF" w14:textId="77777777" w:rsidTr="007B5152">
        <w:tc>
          <w:tcPr>
            <w:tcW w:w="6804" w:type="dxa"/>
            <w:tcBorders>
              <w:top w:val="nil"/>
              <w:left w:val="nil"/>
              <w:bottom w:val="nil"/>
              <w:right w:val="nil"/>
            </w:tcBorders>
          </w:tcPr>
          <w:p w14:paraId="74B9ADE6" w14:textId="77777777" w:rsidR="00E45479" w:rsidRDefault="00016E2B"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1251376F" w14:textId="77777777" w:rsidR="00E45479" w:rsidRDefault="00E45479" w:rsidP="007B5152">
            <w:pPr>
              <w:pStyle w:val="BodyText"/>
              <w:ind w:firstLine="0"/>
              <w:jc w:val="right"/>
            </w:pPr>
            <w:r>
              <w:t>(3.24)</w:t>
            </w:r>
          </w:p>
        </w:tc>
      </w:tr>
    </w:tbl>
    <w:p w14:paraId="32154006" w14:textId="77777777" w:rsidR="00E45479" w:rsidRDefault="00E4547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45479" w14:paraId="1F6AB1C0" w14:textId="77777777" w:rsidTr="007B5152">
        <w:tc>
          <w:tcPr>
            <w:tcW w:w="6804" w:type="dxa"/>
            <w:tcBorders>
              <w:top w:val="nil"/>
              <w:left w:val="nil"/>
              <w:bottom w:val="nil"/>
              <w:right w:val="nil"/>
            </w:tcBorders>
          </w:tcPr>
          <w:p w14:paraId="7445E4BE" w14:textId="77777777" w:rsidR="00E45479" w:rsidRDefault="00016E2B"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38654090" w14:textId="77777777" w:rsidR="00E45479" w:rsidRDefault="00E45479" w:rsidP="007B5152">
            <w:pPr>
              <w:pStyle w:val="BodyText"/>
              <w:ind w:firstLine="0"/>
              <w:jc w:val="right"/>
            </w:pPr>
            <w:r>
              <w:t>(3.25)</w:t>
            </w:r>
          </w:p>
        </w:tc>
      </w:tr>
    </w:tbl>
    <w:p w14:paraId="5B31D9A1" w14:textId="77777777" w:rsidR="00E45479" w:rsidRDefault="00E45479" w:rsidP="00280C40">
      <w:pPr>
        <w:pStyle w:val="BodyText"/>
        <w:keepNext/>
        <w:ind w:firstLine="0"/>
      </w:pPr>
      <w:r>
        <w:rPr>
          <w:noProof/>
        </w:rPr>
        <w:lastRenderedPageBreak/>
        <w:drawing>
          <wp:inline distT="0" distB="0" distL="0" distR="0" wp14:anchorId="7ED24794" wp14:editId="6410E722">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2276EF40" w14:textId="77777777" w:rsidR="00E45479" w:rsidRDefault="00E45479" w:rsidP="005A4636">
      <w:pPr>
        <w:pStyle w:val="Caption"/>
        <w:jc w:val="both"/>
      </w:pPr>
      <w:bookmarkStart w:id="184" w:name="_Ref428527077"/>
      <w:bookmarkStart w:id="185" w:name="_Toc45297385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4"/>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5"/>
    </w:p>
    <w:p w14:paraId="47C52418" w14:textId="77777777" w:rsidR="00E45479" w:rsidRDefault="00E45479" w:rsidP="005A2B93">
      <w:pPr>
        <w:pStyle w:val="BodyText"/>
        <w:spacing w:line="276" w:lineRule="auto"/>
        <w:jc w:val="both"/>
      </w:pPr>
    </w:p>
    <w:p w14:paraId="71068F3F" w14:textId="77777777" w:rsidR="00E45479" w:rsidRPr="00F53F51" w:rsidRDefault="00E45479" w:rsidP="00280C40">
      <w:pPr>
        <w:pStyle w:val="BodyText"/>
        <w:jc w:val="both"/>
      </w:pPr>
      <w:r>
        <w:t>The diffracted light leave</w:t>
      </w:r>
      <w:r w:rsidR="00E409BA">
        <w:t>s</w:t>
      </w:r>
      <w:r>
        <w:t xml:space="preserve"> the AOTF at a different angles depending on the RF which translates to </w:t>
      </w:r>
      <w:commentRangeStart w:id="186"/>
      <w:r>
        <w:t xml:space="preserve">lateral </w:t>
      </w:r>
      <w:commentRangeEnd w:id="186"/>
      <w:r w:rsidR="009E0E3C">
        <w:rPr>
          <w:rStyle w:val="CommentReference"/>
        </w:rPr>
        <w:commentReference w:id="186"/>
      </w:r>
      <w:r>
        <w:t xml:space="preserve">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B0B24">
        <w:t>Figure 3-3</w:t>
      </w:r>
      <w:r w:rsidRPr="00F53F51">
        <w:fldChar w:fldCharType="end"/>
      </w:r>
      <w:r>
        <w:t>.</w:t>
      </w:r>
    </w:p>
    <w:p w14:paraId="23B25E9F" w14:textId="77777777" w:rsidR="00E45479" w:rsidRDefault="00E45479" w:rsidP="00B112FD">
      <w:pPr>
        <w:pStyle w:val="Heading2"/>
      </w:pPr>
      <w:bookmarkStart w:id="187" w:name="_Toc452973730"/>
      <w:r>
        <w:t>3.1.4 Tuning Curve</w:t>
      </w:r>
      <w:bookmarkEnd w:id="187"/>
    </w:p>
    <w:p w14:paraId="0CE4C19F" w14:textId="78E5B218" w:rsidR="00E45479" w:rsidRDefault="00E45479" w:rsidP="00607B72">
      <w:pPr>
        <w:pStyle w:val="BodyText"/>
        <w:jc w:val="both"/>
      </w:pPr>
      <w:r>
        <w:t xml:space="preserve">The tuning curve is the AOTF relationship between the </w:t>
      </w:r>
      <w:commentRangeStart w:id="188"/>
      <w:r>
        <w:t xml:space="preserve">outputted </w:t>
      </w:r>
      <w:commentRangeEnd w:id="188"/>
      <w:r w:rsidR="009E0E3C">
        <w:rPr>
          <w:rStyle w:val="CommentReference"/>
        </w:rPr>
        <w:commentReference w:id="188"/>
      </w:r>
      <w:r>
        <w:t xml:space="preserve">diffracted wavelength and the </w:t>
      </w:r>
      <w:r w:rsidR="0009343C">
        <w:t>applied</w:t>
      </w:r>
      <w:r>
        <w:t xml:space="preserve"> RF. The analysis </w:t>
      </w:r>
      <w:r w:rsidR="00E409BA">
        <w:t>is</w:t>
      </w:r>
      <w:r>
        <w:t xml:space="preserve"> performed using the momentum matching criteria stated in Equation 3.19.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3EE4ABA8" w14:textId="77777777" w:rsidR="00E45479" w:rsidRDefault="00E45479" w:rsidP="003308C3">
      <w:pPr>
        <w:pStyle w:val="BodyText"/>
        <w:keepNext/>
        <w:jc w:val="center"/>
      </w:pPr>
      <w:r>
        <w:rPr>
          <w:noProof/>
        </w:rPr>
        <w:lastRenderedPageBreak/>
        <w:drawing>
          <wp:inline distT="0" distB="0" distL="0" distR="0" wp14:anchorId="777FF29E" wp14:editId="028B8D7D">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3">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659A1D07" w14:textId="77777777" w:rsidR="00E45479" w:rsidRPr="00825740" w:rsidRDefault="00E45479" w:rsidP="005A4636">
      <w:pPr>
        <w:pStyle w:val="Caption"/>
        <w:jc w:val="both"/>
      </w:pPr>
      <w:bookmarkStart w:id="189" w:name="_Ref453232612"/>
      <w:bookmarkStart w:id="190" w:name="_Toc45297385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189"/>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B0B24">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90"/>
      <w:r w:rsidR="00825740">
        <w:t xml:space="preserve"> </w:t>
      </w:r>
      <w:r w:rsidR="001A7555">
        <w:t xml:space="preserve">Originally published as Figure 1 in </w:t>
      </w:r>
      <w:proofErr w:type="spellStart"/>
      <w:r w:rsidR="001A7555">
        <w:rPr>
          <w:i/>
        </w:rPr>
        <w:t>Elash</w:t>
      </w:r>
      <w:proofErr w:type="spellEnd"/>
      <w:r w:rsidR="001A7555">
        <w:rPr>
          <w:i/>
        </w:rPr>
        <w:t xml:space="preserve"> et al.</w:t>
      </w:r>
      <w:r w:rsidR="001A7555">
        <w:t xml:space="preserve"> (2016).</w:t>
      </w:r>
    </w:p>
    <w:p w14:paraId="64587CF1" w14:textId="77777777" w:rsidR="00E45479" w:rsidRPr="003308C3" w:rsidRDefault="00E45479" w:rsidP="003308C3"/>
    <w:p w14:paraId="31BE1CDE" w14:textId="77777777" w:rsidR="00E45479" w:rsidRDefault="00E4547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E4FF17F" w14:textId="77777777" w:rsidTr="007B5152">
        <w:tc>
          <w:tcPr>
            <w:tcW w:w="6804" w:type="dxa"/>
            <w:tcBorders>
              <w:top w:val="nil"/>
              <w:left w:val="nil"/>
              <w:bottom w:val="nil"/>
              <w:right w:val="nil"/>
            </w:tcBorders>
          </w:tcPr>
          <w:p w14:paraId="65663907" w14:textId="77777777" w:rsidR="00E45479" w:rsidRPr="00C40C6B" w:rsidRDefault="00016E2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1DA6AD38" w14:textId="77777777" w:rsidR="00E45479" w:rsidRDefault="00E45479" w:rsidP="007B5152">
            <w:pPr>
              <w:pStyle w:val="BodyText"/>
              <w:ind w:firstLine="0"/>
              <w:jc w:val="right"/>
            </w:pPr>
            <w:r>
              <w:t>(3.26)</w:t>
            </w:r>
          </w:p>
        </w:tc>
      </w:tr>
      <w:tr w:rsidR="00E45479" w14:paraId="54A5D1AD" w14:textId="77777777" w:rsidTr="007B5152">
        <w:tc>
          <w:tcPr>
            <w:tcW w:w="6804" w:type="dxa"/>
            <w:tcBorders>
              <w:top w:val="nil"/>
              <w:left w:val="nil"/>
              <w:bottom w:val="nil"/>
              <w:right w:val="nil"/>
            </w:tcBorders>
          </w:tcPr>
          <w:p w14:paraId="7BF058CB" w14:textId="77777777" w:rsidR="00E45479" w:rsidRPr="00C40C6B" w:rsidRDefault="00016E2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4E8B64C6" w14:textId="77777777" w:rsidR="00E45479" w:rsidRDefault="00E45479" w:rsidP="007B5152">
            <w:pPr>
              <w:pStyle w:val="BodyText"/>
              <w:ind w:firstLine="0"/>
              <w:jc w:val="right"/>
            </w:pPr>
            <w:r>
              <w:t>(3.27)</w:t>
            </w:r>
          </w:p>
        </w:tc>
      </w:tr>
    </w:tbl>
    <w:p w14:paraId="7869BA34" w14:textId="77777777" w:rsidR="00E45479" w:rsidRDefault="00E4547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45479" w14:paraId="3DA15F8D" w14:textId="77777777" w:rsidTr="007B5152">
        <w:tc>
          <w:tcPr>
            <w:tcW w:w="6804" w:type="dxa"/>
            <w:tcBorders>
              <w:top w:val="nil"/>
              <w:left w:val="nil"/>
              <w:bottom w:val="nil"/>
              <w:right w:val="nil"/>
            </w:tcBorders>
          </w:tcPr>
          <w:p w14:paraId="0B194D5D" w14:textId="77777777" w:rsidR="00E45479" w:rsidRPr="00C40C6B" w:rsidRDefault="00016E2B"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64B98E9F" w14:textId="77777777" w:rsidR="00E45479" w:rsidRDefault="00E45479" w:rsidP="007B5152">
            <w:pPr>
              <w:pStyle w:val="BodyText"/>
              <w:ind w:firstLine="0"/>
              <w:jc w:val="right"/>
            </w:pPr>
            <w:r>
              <w:t>(3.28)</w:t>
            </w:r>
          </w:p>
        </w:tc>
      </w:tr>
    </w:tbl>
    <w:p w14:paraId="72DB6C60" w14:textId="77777777" w:rsidR="00E45479" w:rsidRDefault="00E4547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The wave vectors, seen in</w:t>
      </w:r>
      <w:r w:rsidR="00AD27E2">
        <w:t xml:space="preserve"> </w:t>
      </w:r>
      <w:r w:rsidR="00AD27E2" w:rsidRPr="00AD27E2">
        <w:fldChar w:fldCharType="begin"/>
      </w:r>
      <w:r w:rsidR="00AD27E2" w:rsidRPr="00AD27E2">
        <w:instrText xml:space="preserve"> REF _Ref453232612 \h  \* MERGEFORMAT </w:instrText>
      </w:r>
      <w:r w:rsidR="00AD27E2" w:rsidRPr="00AD27E2">
        <w:fldChar w:fldCharType="separate"/>
      </w:r>
      <w:r w:rsidR="00AD27E2" w:rsidRPr="00AD27E2">
        <w:t>Figure 3-</w:t>
      </w:r>
      <w:r w:rsidR="00AD27E2" w:rsidRPr="00AD27E2">
        <w:rPr>
          <w:noProof/>
        </w:rPr>
        <w:t>4</w:t>
      </w:r>
      <w:r w:rsidR="00AD27E2" w:rsidRPr="00AD27E2">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45479" w14:paraId="2BCF01CD" w14:textId="77777777" w:rsidTr="007B5152">
        <w:tc>
          <w:tcPr>
            <w:tcW w:w="6804" w:type="dxa"/>
            <w:tcBorders>
              <w:top w:val="nil"/>
              <w:left w:val="nil"/>
              <w:bottom w:val="nil"/>
              <w:right w:val="nil"/>
            </w:tcBorders>
          </w:tcPr>
          <w:p w14:paraId="66D99C01" w14:textId="77777777" w:rsidR="00E45479" w:rsidRPr="00C40C6B" w:rsidRDefault="00016E2B"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4542B964" w14:textId="77777777" w:rsidR="00E45479" w:rsidRDefault="00E45479" w:rsidP="007B5152">
            <w:pPr>
              <w:pStyle w:val="BodyText"/>
              <w:ind w:firstLine="0"/>
              <w:jc w:val="right"/>
            </w:pPr>
            <w:r>
              <w:t>(3.29)</w:t>
            </w:r>
          </w:p>
        </w:tc>
      </w:tr>
      <w:tr w:rsidR="00E45479" w14:paraId="0E1FE219" w14:textId="77777777" w:rsidTr="007B5152">
        <w:tc>
          <w:tcPr>
            <w:tcW w:w="6804" w:type="dxa"/>
            <w:tcBorders>
              <w:top w:val="nil"/>
              <w:left w:val="nil"/>
              <w:bottom w:val="nil"/>
              <w:right w:val="nil"/>
            </w:tcBorders>
          </w:tcPr>
          <w:p w14:paraId="3F84F276" w14:textId="77777777" w:rsidR="00E45479" w:rsidRPr="00C40C6B" w:rsidRDefault="00016E2B"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6A565C4D" w14:textId="77777777" w:rsidR="00E45479" w:rsidRDefault="00E45479" w:rsidP="007B5152">
            <w:pPr>
              <w:pStyle w:val="BodyText"/>
              <w:ind w:firstLine="0"/>
              <w:jc w:val="right"/>
            </w:pPr>
            <w:r>
              <w:t>(3.30)</w:t>
            </w:r>
          </w:p>
        </w:tc>
      </w:tr>
    </w:tbl>
    <w:p w14:paraId="783190AD" w14:textId="77777777" w:rsidR="00E45479" w:rsidRDefault="00E4547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E45479" w14:paraId="2839CD6B" w14:textId="77777777" w:rsidTr="007B5152">
        <w:tc>
          <w:tcPr>
            <w:tcW w:w="6804" w:type="dxa"/>
            <w:tcBorders>
              <w:top w:val="nil"/>
              <w:left w:val="nil"/>
              <w:bottom w:val="nil"/>
              <w:right w:val="nil"/>
            </w:tcBorders>
          </w:tcPr>
          <w:p w14:paraId="20883483" w14:textId="77777777" w:rsidR="00E45479" w:rsidRPr="00C40C6B" w:rsidRDefault="00E4547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m:rPr>
                    <m:sty m:val="p"/>
                  </m:rPr>
                  <w:rPr>
                    <w:rStyle w:val="CommentReference"/>
                  </w:rPr>
                  <w:commentReference w:id="191"/>
                </m:r>
                <m:r>
                  <w:rPr>
                    <w:rFonts w:ascii="Cambria Math" w:hAnsi="Cambria Math"/>
                  </w:rPr>
                  <m:t>.</m:t>
                </m:r>
              </m:oMath>
            </m:oMathPara>
          </w:p>
        </w:tc>
        <w:tc>
          <w:tcPr>
            <w:tcW w:w="1246" w:type="dxa"/>
            <w:tcBorders>
              <w:top w:val="nil"/>
              <w:left w:val="nil"/>
              <w:bottom w:val="nil"/>
              <w:right w:val="nil"/>
            </w:tcBorders>
            <w:vAlign w:val="center"/>
          </w:tcPr>
          <w:p w14:paraId="24533C37" w14:textId="77777777" w:rsidR="00E45479" w:rsidRDefault="00E45479" w:rsidP="007B5152">
            <w:pPr>
              <w:pStyle w:val="BodyText"/>
              <w:ind w:firstLine="0"/>
              <w:jc w:val="right"/>
            </w:pPr>
            <w:r>
              <w:t>(3.31)</w:t>
            </w:r>
          </w:p>
        </w:tc>
      </w:tr>
    </w:tbl>
    <w:p w14:paraId="4C8A47A1" w14:textId="77777777" w:rsidR="00E45479" w:rsidRDefault="00E4547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45479" w14:paraId="17A53FE4" w14:textId="77777777" w:rsidTr="007B5152">
        <w:tc>
          <w:tcPr>
            <w:tcW w:w="6804" w:type="dxa"/>
            <w:tcBorders>
              <w:top w:val="nil"/>
              <w:left w:val="nil"/>
              <w:bottom w:val="nil"/>
              <w:right w:val="nil"/>
            </w:tcBorders>
          </w:tcPr>
          <w:p w14:paraId="6FEAC972" w14:textId="77777777" w:rsidR="00E45479" w:rsidRPr="00C40C6B" w:rsidRDefault="00E4547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1D3F1214" w14:textId="77777777" w:rsidR="00E45479" w:rsidRDefault="00E45479" w:rsidP="007B5152">
            <w:pPr>
              <w:pStyle w:val="BodyText"/>
              <w:ind w:firstLine="0"/>
              <w:jc w:val="right"/>
            </w:pPr>
            <w:r>
              <w:t>(3.32)</w:t>
            </w:r>
          </w:p>
        </w:tc>
      </w:tr>
    </w:tbl>
    <w:p w14:paraId="3990D144" w14:textId="77777777" w:rsidR="00E45479" w:rsidRDefault="00E45479"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rsidR="00E409BA">
        <w:t>s</w:t>
      </w:r>
      <w:r w:rsidRPr="00222E24">
        <w:t xml:space="preserve">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14:paraId="03B8E377" w14:textId="77777777" w:rsidR="00E45479" w:rsidRDefault="00E45479" w:rsidP="00522D11">
      <w:pPr>
        <w:pStyle w:val="Heading1"/>
      </w:pPr>
      <w:bookmarkStart w:id="192" w:name="_Toc452973731"/>
      <w:r>
        <w:t>3.2 AOTF Calibration and Operation</w:t>
      </w:r>
      <w:bookmarkEnd w:id="192"/>
    </w:p>
    <w:bookmarkEnd w:id="9"/>
    <w:p w14:paraId="66FB03D3" w14:textId="77777777" w:rsidR="00E45479" w:rsidRDefault="00E45479"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commentRangeStart w:id="193"/>
      <w:r w:rsidRPr="00F0144A">
        <w:t>nm</w:t>
      </w:r>
      <w:commentRangeEnd w:id="193"/>
      <w:r w:rsidR="0009343C">
        <w:rPr>
          <w:rStyle w:val="CommentReference"/>
        </w:rPr>
        <w:commentReference w:id="193"/>
      </w:r>
      <w:r w:rsidRPr="00F0144A">
        <w:t xml:space="preserve"> and made</w:t>
      </w:r>
      <w:r>
        <w:t xml:space="preserve"> from a tellurium dioxide (TeO</w:t>
      </w:r>
      <w:r>
        <w:rPr>
          <w:vertAlign w:val="subscript"/>
        </w:rPr>
        <w:t>2</w:t>
      </w:r>
      <w:r w:rsidRPr="00F0144A">
        <w:t xml:space="preserve">) birefringent crystal. The extraordinary light is diffracted </w:t>
      </w:r>
      <w:r w:rsidRPr="00F0144A">
        <w:lastRenderedPageBreak/>
        <w:t>at 2.7</w:t>
      </w:r>
      <w:r>
        <w:rPr>
          <w:vertAlign w:val="superscript"/>
        </w:rPr>
        <w:t>o</w:t>
      </w:r>
      <w:r w:rsidRPr="00F0144A">
        <w:t xml:space="preserve"> off of</w:t>
      </w:r>
      <w:r>
        <w:t xml:space="preserve"> the optical axis of the device with a 10 mm by 10 mm optical aperture with a minimum separation angle of 6.4</w:t>
      </w:r>
      <w:r>
        <w:rPr>
          <w:vertAlign w:val="superscript"/>
        </w:rPr>
        <w:t>o</w:t>
      </w:r>
      <w:r>
        <w:t xml:space="preserve"> between the zeroth and first order. A detailed overview of the AOTF specifications can be found in appendix A.1.3. First, a section on AOTF operation </w:t>
      </w:r>
      <w:r w:rsidR="00E409BA">
        <w:t>is</w:t>
      </w:r>
      <w:r>
        <w:t xml:space="preserve"> discussed and then calibration of the device </w:t>
      </w:r>
      <w:r w:rsidR="00E409BA">
        <w:t>is</w:t>
      </w:r>
      <w:r>
        <w:t xml:space="preserve"> performed. The AOTF needed to be fully calibrated to expand upon the factory specifications including:</w:t>
      </w:r>
    </w:p>
    <w:p w14:paraId="46CEAD50" w14:textId="77777777" w:rsidR="00E45479" w:rsidRDefault="00E45479" w:rsidP="00E45479">
      <w:pPr>
        <w:pStyle w:val="BodyText"/>
        <w:numPr>
          <w:ilvl w:val="0"/>
          <w:numId w:val="2"/>
        </w:numPr>
        <w:jc w:val="both"/>
      </w:pPr>
      <w:r>
        <w:t>A tuning curve analysis</w:t>
      </w:r>
    </w:p>
    <w:p w14:paraId="01DBB2FA" w14:textId="77777777" w:rsidR="00E45479" w:rsidRDefault="00E45479" w:rsidP="00E45479">
      <w:pPr>
        <w:pStyle w:val="BodyText"/>
        <w:numPr>
          <w:ilvl w:val="0"/>
          <w:numId w:val="2"/>
        </w:numPr>
        <w:jc w:val="both"/>
      </w:pPr>
      <w:r>
        <w:t>A point spread function analysis</w:t>
      </w:r>
    </w:p>
    <w:p w14:paraId="646DDD49" w14:textId="77777777" w:rsidR="00E45479" w:rsidRDefault="00E45479" w:rsidP="00E45479">
      <w:pPr>
        <w:pStyle w:val="BodyText"/>
        <w:numPr>
          <w:ilvl w:val="0"/>
          <w:numId w:val="2"/>
        </w:numPr>
        <w:jc w:val="both"/>
      </w:pPr>
      <w:r>
        <w:t>Diffraction efficiency determination.</w:t>
      </w:r>
    </w:p>
    <w:p w14:paraId="65CF29C3" w14:textId="77777777" w:rsidR="00E45479" w:rsidRDefault="00E45479" w:rsidP="001F346E">
      <w:pPr>
        <w:pStyle w:val="Heading2"/>
      </w:pPr>
      <w:bookmarkStart w:id="194" w:name="_Toc452973732"/>
      <w:r>
        <w:t>3.2.1 Operation</w:t>
      </w:r>
      <w:bookmarkEnd w:id="194"/>
    </w:p>
    <w:p w14:paraId="5782126D" w14:textId="0BB7D07A" w:rsidR="00E45479" w:rsidRDefault="00E45479" w:rsidP="00A76D9A">
      <w:pPr>
        <w:spacing w:line="480" w:lineRule="auto"/>
        <w:ind w:firstLine="720"/>
        <w:jc w:val="both"/>
      </w:pPr>
      <w:r>
        <w:t xml:space="preserve">Some nomenclature with regards to the AOTF’s operational states </w:t>
      </w:r>
      <w:r w:rsidR="00E409BA">
        <w:t>are</w:t>
      </w:r>
      <w:r>
        <w:t xml:space="preserve"> defined. This section describe</w:t>
      </w:r>
      <w:r w:rsidR="00E409BA">
        <w:t>s</w:t>
      </w:r>
      <w:r>
        <w:t xml:space="preserve"> the two fundamental states used throughout the rest of this work but first </w:t>
      </w:r>
      <w:r w:rsidR="00E409BA">
        <w:t>is</w:t>
      </w:r>
      <w:r>
        <w:t xml:space="preserve">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B0B24">
        <w:t>Figure</w:t>
      </w:r>
      <w:r w:rsidRPr="007D1742">
        <w:rPr>
          <w:b/>
        </w:rPr>
        <w:t xml:space="preserve"> </w:t>
      </w:r>
      <w:r w:rsidRPr="00E409BA">
        <w:t>3-</w:t>
      </w:r>
      <w:r w:rsidRPr="00E409BA">
        <w:rPr>
          <w:noProof/>
        </w:rPr>
        <w:t>5</w:t>
      </w:r>
      <w:r w:rsidRPr="001F785B">
        <w:fldChar w:fldCharType="end"/>
      </w:r>
      <w:r w:rsidRPr="001F785B">
        <w:t>a</w:t>
      </w:r>
      <w:r w:rsidRPr="005870B9">
        <w:t xml:space="preserve">. In </w:t>
      </w:r>
      <w:r>
        <w:t xml:space="preserve">the general operation, with an RF wave applied, there is one input, the </w:t>
      </w:r>
      <w:proofErr w:type="spellStart"/>
      <w:r>
        <w:t>unpolarized</w:t>
      </w:r>
      <w:proofErr w:type="spellEnd"/>
      <w:r>
        <w:t xml:space="preserve"> </w:t>
      </w:r>
      <w:commentRangeStart w:id="195"/>
      <w:commentRangeStart w:id="196"/>
      <w:del w:id="197" w:author="Elash, Brenden" w:date="2016-07-03T12:58:00Z">
        <w:r w:rsidDel="00987113">
          <w:delText xml:space="preserve">chromatic </w:delText>
        </w:r>
      </w:del>
      <w:commentRangeEnd w:id="195"/>
      <w:commentRangeEnd w:id="196"/>
      <w:ins w:id="198" w:author="Elash, Brenden" w:date="2016-07-03T12:58:00Z">
        <w:r w:rsidR="00987113">
          <w:t>broadband</w:t>
        </w:r>
        <w:r w:rsidR="00987113">
          <w:t xml:space="preserve"> </w:t>
        </w:r>
      </w:ins>
      <w:r w:rsidR="0009343C">
        <w:rPr>
          <w:rStyle w:val="CommentReference"/>
        </w:rPr>
        <w:commentReference w:id="195"/>
      </w:r>
      <w:r w:rsidR="00987113">
        <w:rPr>
          <w:rStyle w:val="CommentReference"/>
        </w:rPr>
        <w:commentReference w:id="196"/>
      </w:r>
      <w:r>
        <w:t>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14:paraId="3409D1B7" w14:textId="77777777" w:rsidR="00E45479" w:rsidRDefault="00E45479" w:rsidP="00344E29">
      <w:pPr>
        <w:keepNext/>
        <w:spacing w:line="480" w:lineRule="auto"/>
        <w:ind w:firstLine="720"/>
        <w:jc w:val="center"/>
      </w:pPr>
      <w:r>
        <w:rPr>
          <w:noProof/>
        </w:rPr>
        <w:lastRenderedPageBreak/>
        <w:drawing>
          <wp:inline distT="0" distB="0" distL="0" distR="0" wp14:anchorId="3EBFB214" wp14:editId="5B1F6F8D">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77BF2574" w14:textId="77777777" w:rsidR="00E45479" w:rsidRDefault="00E45479" w:rsidP="005A4636">
      <w:pPr>
        <w:pStyle w:val="Caption"/>
        <w:jc w:val="both"/>
      </w:pPr>
      <w:bookmarkStart w:id="199" w:name="_Ref429058037"/>
      <w:bookmarkStart w:id="200" w:name="_Toc452973857"/>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199"/>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00"/>
      <w:r w:rsidR="00825740">
        <w:t xml:space="preserve"> Originally published as Figure 2 in </w:t>
      </w:r>
      <w:proofErr w:type="spellStart"/>
      <w:r w:rsidR="00825740">
        <w:rPr>
          <w:i/>
        </w:rPr>
        <w:t>Elash</w:t>
      </w:r>
      <w:proofErr w:type="spellEnd"/>
      <w:r w:rsidR="00825740">
        <w:rPr>
          <w:i/>
        </w:rPr>
        <w:t xml:space="preserve"> et al.</w:t>
      </w:r>
      <w:r w:rsidR="00825740">
        <w:t xml:space="preserve"> (2016).</w:t>
      </w:r>
    </w:p>
    <w:p w14:paraId="7B0CDA62" w14:textId="77777777" w:rsidR="00E45479" w:rsidRDefault="00E45479" w:rsidP="007D1742"/>
    <w:p w14:paraId="3722DC8F" w14:textId="147ECA55" w:rsidR="00E45479" w:rsidRPr="00D34324" w:rsidRDefault="00E45479"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w:t>
      </w:r>
      <w:r>
        <w:lastRenderedPageBreak/>
        <w:t xml:space="preserve">polarizer is always placed in front of the AOTF to remove the ordinary polarization and a linear polarizer is place behind the AOTF to remove the zeroth </w:t>
      </w:r>
      <w:r w:rsidR="0009343C">
        <w:t xml:space="preserve">order </w:t>
      </w:r>
      <w:r>
        <w:t xml:space="preserve">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t xml:space="preserve">b, the AOTF </w:t>
      </w:r>
      <w:r w:rsidR="00E409BA">
        <w:t>is</w:t>
      </w:r>
      <w:r>
        <w:t xml:space="preserve"> consider</w:t>
      </w:r>
      <w:r w:rsidR="00E409BA">
        <w:t>ed</w:t>
      </w:r>
      <w:r>
        <w:t xml:space="preserve">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rsidRPr="00CD17B3">
        <w:t>c</w:t>
      </w:r>
      <w:r>
        <w:t xml:space="preserve">, the AOTF </w:t>
      </w:r>
      <w:r w:rsidR="00E409BA">
        <w:t>is</w:t>
      </w:r>
      <w:r>
        <w:t xml:space="preserve"> consider</w:t>
      </w:r>
      <w:r w:rsidR="00E409BA">
        <w:t>ed</w:t>
      </w:r>
      <w:r>
        <w:t xml:space="preserve"> to be in the off or </w:t>
      </w:r>
      <w:r>
        <w:rPr>
          <w:lang w:val="en-CA"/>
        </w:rPr>
        <w:t>“AOTF-off”</w:t>
      </w:r>
      <w:r w:rsidR="0009343C">
        <w:rPr>
          <w:lang w:val="en-CA"/>
        </w:rPr>
        <w:t xml:space="preserve"> </w:t>
      </w:r>
      <w:r>
        <w:t xml:space="preserve">state. These two states, “AOTF-on” and “AOTF-off” </w:t>
      </w:r>
      <w:r w:rsidR="0009343C">
        <w:t xml:space="preserve">are </w:t>
      </w:r>
      <w:r>
        <w:t xml:space="preserve">used throughout the remainder of this work to describe these two </w:t>
      </w:r>
      <w:r w:rsidR="0009343C">
        <w:t>operational modes</w:t>
      </w:r>
      <w:r>
        <w:t xml:space="preserve"> of the AOTF.</w:t>
      </w:r>
    </w:p>
    <w:p w14:paraId="4F7436A3" w14:textId="77777777" w:rsidR="00E45479" w:rsidRDefault="00E45479" w:rsidP="00F0144A">
      <w:pPr>
        <w:pStyle w:val="Heading2"/>
      </w:pPr>
      <w:bookmarkStart w:id="201" w:name="_Toc452973733"/>
      <w:r>
        <w:t>3.2.2 Tuning Curve Analysis</w:t>
      </w:r>
      <w:bookmarkEnd w:id="201"/>
    </w:p>
    <w:p w14:paraId="3860D924" w14:textId="3FB68CFB" w:rsidR="00E45479" w:rsidRDefault="00E45479" w:rsidP="00CA3B73">
      <w:pPr>
        <w:pStyle w:val="BodyText"/>
        <w:jc w:val="both"/>
      </w:pPr>
      <w:r>
        <w:t xml:space="preserve">A test optical set up was devised in the lab to determine the central </w:t>
      </w:r>
      <w:r w:rsidR="0009343C">
        <w:t xml:space="preserve">diffracted </w:t>
      </w:r>
      <w:r>
        <w:t xml:space="preserve">wavelength </w:t>
      </w:r>
      <w:r w:rsidR="0009343C">
        <w:t>as a function of</w:t>
      </w:r>
      <w:r>
        <w:t xml:space="preserve"> the selected </w:t>
      </w:r>
      <w:commentRangeStart w:id="202"/>
      <w:r>
        <w:t>RF</w:t>
      </w:r>
      <w:commentRangeEnd w:id="202"/>
      <w:r w:rsidR="009E689E">
        <w:rPr>
          <w:rStyle w:val="CommentReference"/>
        </w:rPr>
        <w:commentReference w:id="202"/>
      </w:r>
      <w:r w:rsidR="0009343C">
        <w:t>.</w:t>
      </w:r>
      <w:r>
        <w:t xml:space="preserve"> </w:t>
      </w:r>
      <w:r w:rsidR="0009343C">
        <w:t xml:space="preserve">This is </w:t>
      </w:r>
      <w:r>
        <w:t>known as the tuning curve</w:t>
      </w:r>
      <w:bookmarkStart w:id="203" w:name="_GoBack"/>
      <w:bookmarkEnd w:id="203"/>
      <w:r>
        <w:t xml:space="preserve">. </w:t>
      </w:r>
    </w:p>
    <w:p w14:paraId="76771051" w14:textId="36856E8D" w:rsidR="00E45479" w:rsidRDefault="0009343C" w:rsidP="00CA3B73">
      <w:pPr>
        <w:pStyle w:val="BodyText"/>
        <w:jc w:val="both"/>
      </w:pPr>
      <w:r>
        <w:t>For this analysis, a</w:t>
      </w:r>
      <w:r w:rsidR="00E45479">
        <w:t xml:space="preserve"> telecentric test layout was used, </w:t>
      </w:r>
      <w:r>
        <w:t>the details of which are</w:t>
      </w:r>
      <w:r w:rsidR="00E45479">
        <w:t xml:space="preserv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center</w:t>
      </w:r>
      <w:r>
        <w:t>ed</w:t>
      </w:r>
      <w:r w:rsidR="00E45479">
        <w:t xml:space="preserve"> </w:t>
      </w:r>
      <w:r>
        <w:t>between</w:t>
      </w:r>
      <w:r w:rsidR="00E45479">
        <w:t xml:space="preserve"> two 100 mm focal length lenses to optimally fill the AOTF aperture</w:t>
      </w:r>
      <w:r>
        <w:t>.</w:t>
      </w:r>
      <w:r w:rsidR="00E45479">
        <w:t xml:space="preserve"> </w:t>
      </w:r>
      <w:r>
        <w:t>L</w:t>
      </w:r>
      <w:r w:rsidR="00E45479" w:rsidRPr="00222E24">
        <w:t>inear polarizers were inserted before and after the AOTF to remove unwanted polarizations</w:t>
      </w:r>
      <w:r w:rsidR="00E45479">
        <w:t>. An aperture was set up in front and behind the AOTF</w:t>
      </w:r>
      <w:r>
        <w:t xml:space="preserve"> in the</w:t>
      </w:r>
      <w:r w:rsidR="00E45479">
        <w:t xml:space="preserve"> optical chain at the focal length of the front and back lenses respectively and opened to 5 mm to complete the telecentric experimental layout. The high front end f-number of 20 required long integration times to capture sufficient signal but the light entering the </w:t>
      </w:r>
      <w:commentRangeStart w:id="204"/>
      <w:r w:rsidR="00E45479">
        <w:t xml:space="preserve">spectrometer </w:t>
      </w:r>
      <w:commentRangeEnd w:id="204"/>
      <w:r>
        <w:rPr>
          <w:rStyle w:val="CommentReference"/>
        </w:rPr>
        <w:commentReference w:id="204"/>
      </w:r>
      <w:r w:rsidR="00E45479">
        <w:t xml:space="preserve">optics were well collimated and limited the amount of stray light. It also enabled the system to have a much higher degree of </w:t>
      </w:r>
      <w:proofErr w:type="spellStart"/>
      <w:r w:rsidR="00E45479">
        <w:t>telecentricity</w:t>
      </w:r>
      <w:proofErr w:type="spellEnd"/>
      <w:r w:rsidR="00E45479">
        <w:t>. Two prisms were used to compensate for the 2.7</w:t>
      </w:r>
      <w:r w:rsidR="00E45479">
        <w:rPr>
          <w:vertAlign w:val="superscript"/>
        </w:rPr>
        <w:t>o</w:t>
      </w:r>
      <w:r w:rsidR="00E45479">
        <w:t xml:space="preserve"> off axis bending to set the light parallel to the optical path. A standard 100 W tungsten halogen bulb was used as a light source. The front end optics had no </w:t>
      </w:r>
      <w:r w:rsidR="00E45479">
        <w:lastRenderedPageBreak/>
        <w:t xml:space="preserve">magnification and back optics were used to match the f-number of the spectrometer's input optics. The layout can be seen in </w:t>
      </w:r>
      <w:r w:rsidR="00E45479" w:rsidRPr="00823308">
        <w:fldChar w:fldCharType="begin"/>
      </w:r>
      <w:r w:rsidR="00E45479" w:rsidRPr="00823308">
        <w:instrText xml:space="preserve"> REF _Ref428973345 \h  \* MERGEFORMAT </w:instrText>
      </w:r>
      <w:r w:rsidR="00E45479" w:rsidRPr="00823308">
        <w:fldChar w:fldCharType="separate"/>
      </w:r>
      <w:r w:rsidR="00E45479" w:rsidRPr="00DB0B24">
        <w:t>Figure 3-6</w:t>
      </w:r>
      <w:r w:rsidR="00E45479" w:rsidRPr="00823308">
        <w:fldChar w:fldCharType="end"/>
      </w:r>
      <w:r w:rsidR="00E45479">
        <w:t xml:space="preserve">. </w:t>
      </w:r>
    </w:p>
    <w:p w14:paraId="50B9F640" w14:textId="77777777" w:rsidR="00E45479" w:rsidRDefault="00E45479" w:rsidP="001A1623">
      <w:pPr>
        <w:pStyle w:val="BodyText"/>
        <w:keepNext/>
        <w:ind w:firstLine="0"/>
        <w:jc w:val="both"/>
      </w:pPr>
      <w:r>
        <w:rPr>
          <w:noProof/>
        </w:rPr>
        <w:drawing>
          <wp:inline distT="0" distB="0" distL="0" distR="0" wp14:anchorId="60074D3C" wp14:editId="132AEEE9">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928D4CA" w14:textId="77777777" w:rsidR="00E45479" w:rsidRDefault="00E45479" w:rsidP="005A4636">
      <w:pPr>
        <w:pStyle w:val="Caption"/>
        <w:jc w:val="both"/>
      </w:pPr>
      <w:bookmarkStart w:id="205" w:name="_Ref428973345"/>
      <w:bookmarkStart w:id="206" w:name="_Toc452973858"/>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05"/>
      <w:r>
        <w:t>: Telecentric test experiential setup for AOTF parameter determination. All lenses and apertures are represented by the same symbol.</w:t>
      </w:r>
      <w:bookmarkEnd w:id="206"/>
    </w:p>
    <w:p w14:paraId="7E77ED32" w14:textId="77777777" w:rsidR="00E45479" w:rsidRPr="001A1623" w:rsidRDefault="00E45479" w:rsidP="001A1623"/>
    <w:p w14:paraId="59D3909F" w14:textId="77777777" w:rsidR="00E45479" w:rsidRDefault="00E4547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14:paraId="24600E89" w14:textId="37EED94F" w:rsidR="00E45479" w:rsidRDefault="00E4547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w:t>
      </w:r>
      <w:commentRangeStart w:id="207"/>
      <w:r>
        <w:t>Full Width Half Max (FWHM) of the spectrometer 1.175 nm</w:t>
      </w:r>
      <w:commentRangeEnd w:id="207"/>
      <w:r w:rsidR="009E689E">
        <w:rPr>
          <w:rStyle w:val="CommentReference"/>
        </w:rPr>
        <w:commentReference w:id="207"/>
      </w:r>
      <w:r>
        <w:t xml:space="preserve">, which is less than </w:t>
      </w:r>
      <w:commentRangeStart w:id="208"/>
      <w:r>
        <w:t>the factory specified resolution of 1.6 nm</w:t>
      </w:r>
      <w:commentRangeEnd w:id="208"/>
      <w:r w:rsidR="009E689E">
        <w:rPr>
          <w:rStyle w:val="CommentReference"/>
        </w:rPr>
        <w:commentReference w:id="208"/>
      </w:r>
      <w:r>
        <w:t xml:space="preserve">. At each RF two images were taken with a 15 second integration time: one with the AOTF in its on state and another with the AOTF in its off state. The stray light, dark current, and the DC bias are recorded in the image with the AOTF off and can be removed from the AOTF spectral image by taking the image with the AOTF on and subtracting the image with the AOTF off. Since the </w:t>
      </w:r>
      <w:commentRangeStart w:id="209"/>
      <w:r>
        <w:t xml:space="preserve">recorded spectra are vertical in nature </w:t>
      </w:r>
      <w:commentRangeEnd w:id="209"/>
      <w:r w:rsidR="009E689E">
        <w:rPr>
          <w:rStyle w:val="CommentReference"/>
        </w:rPr>
        <w:commentReference w:id="209"/>
      </w:r>
      <w:r>
        <w:t xml:space="preserve">all of the rows of the CCD are summed together to get the total count measurement at each wavelength. The maximum value of each </w:t>
      </w:r>
      <w:r w:rsidR="009E689E">
        <w:t xml:space="preserve">spectra </w:t>
      </w:r>
      <w:r>
        <w:t xml:space="preserve">is taken to be the </w:t>
      </w:r>
      <w:r w:rsidR="009E689E">
        <w:t xml:space="preserve">central </w:t>
      </w:r>
      <w:r>
        <w:lastRenderedPageBreak/>
        <w:t xml:space="preserve">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DB0B24">
        <w:t>Figure 3-7</w:t>
      </w:r>
      <w:r w:rsidRPr="00571DAD">
        <w:fldChar w:fldCharType="end"/>
      </w:r>
      <w:r>
        <w:t xml:space="preserve">a. </w:t>
      </w:r>
    </w:p>
    <w:p w14:paraId="141A7164" w14:textId="77777777" w:rsidR="00E45479" w:rsidRDefault="00E4547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45479" w14:paraId="3BF970D1" w14:textId="77777777" w:rsidTr="007B5152">
        <w:tc>
          <w:tcPr>
            <w:tcW w:w="6804" w:type="dxa"/>
            <w:tcBorders>
              <w:top w:val="nil"/>
              <w:left w:val="nil"/>
              <w:bottom w:val="nil"/>
              <w:right w:val="nil"/>
            </w:tcBorders>
          </w:tcPr>
          <w:p w14:paraId="557CD814"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14:paraId="317A4D6F" w14:textId="77777777" w:rsidR="00E45479" w:rsidRDefault="00E45479" w:rsidP="007B5152">
            <w:pPr>
              <w:pStyle w:val="BodyText"/>
              <w:ind w:firstLine="0"/>
              <w:jc w:val="right"/>
            </w:pPr>
            <w:r>
              <w:t>(3.33)</w:t>
            </w:r>
          </w:p>
        </w:tc>
      </w:tr>
    </w:tbl>
    <w:p w14:paraId="6B69E56E" w14:textId="74DD20A2" w:rsidR="00E45479" w:rsidRDefault="00E4547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and it was seen that there was only an agreement better than 0.6% near the edges. </w:t>
      </w:r>
      <w:r w:rsidR="009E689E">
        <w:t>An improved was provided by</w:t>
      </w:r>
      <w:r>
        <w:t xml:space="preserve">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45479" w14:paraId="1EF2F075" w14:textId="77777777" w:rsidTr="007B5152">
        <w:tc>
          <w:tcPr>
            <w:tcW w:w="6804" w:type="dxa"/>
            <w:tcBorders>
              <w:top w:val="nil"/>
              <w:left w:val="nil"/>
              <w:bottom w:val="nil"/>
              <w:right w:val="nil"/>
            </w:tcBorders>
          </w:tcPr>
          <w:p w14:paraId="58938F31" w14:textId="77777777"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14:paraId="2FE929BC" w14:textId="77777777" w:rsidR="00E45479" w:rsidRDefault="00E45479" w:rsidP="007B5152">
            <w:pPr>
              <w:pStyle w:val="BodyText"/>
              <w:ind w:firstLine="0"/>
              <w:jc w:val="right"/>
            </w:pPr>
            <w:r>
              <w:t>(3.34)</w:t>
            </w:r>
          </w:p>
        </w:tc>
      </w:tr>
    </w:tbl>
    <w:p w14:paraId="68FF8634" w14:textId="77777777" w:rsidR="00E45479" w:rsidRDefault="00E4547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E45479" w14:paraId="35BD1679" w14:textId="77777777" w:rsidTr="007B5152">
        <w:tc>
          <w:tcPr>
            <w:tcW w:w="6804" w:type="dxa"/>
            <w:tcBorders>
              <w:top w:val="nil"/>
              <w:left w:val="nil"/>
              <w:bottom w:val="nil"/>
              <w:right w:val="nil"/>
            </w:tcBorders>
          </w:tcPr>
          <w:p w14:paraId="2DCC6098" w14:textId="77777777" w:rsidR="00E45479" w:rsidRPr="00C40C6B" w:rsidRDefault="00E4547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14:paraId="14A269AF" w14:textId="77777777" w:rsidR="00E45479" w:rsidRDefault="00E45479" w:rsidP="007B5152">
            <w:pPr>
              <w:pStyle w:val="BodyText"/>
              <w:ind w:firstLine="0"/>
              <w:jc w:val="right"/>
            </w:pPr>
            <w:r>
              <w:t>(3.35)</w:t>
            </w:r>
          </w:p>
        </w:tc>
      </w:tr>
    </w:tbl>
    <w:p w14:paraId="3213E6C4" w14:textId="77777777" w:rsidR="00E45479" w:rsidRDefault="00E4547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 with a 0.1% error in the central wavelength</w:t>
      </w:r>
      <w:r w:rsidRPr="00222E24">
        <w:t xml:space="preserve">. </w:t>
      </w:r>
      <w:r>
        <w:t xml:space="preserve">Even </w:t>
      </w:r>
      <w:commentRangeStart w:id="210"/>
      <w:r>
        <w:t>with considering the temperature change,</w:t>
      </w:r>
      <w:commentRangeEnd w:id="210"/>
      <w:r w:rsidR="009E689E">
        <w:rPr>
          <w:rStyle w:val="CommentReference"/>
        </w:rPr>
        <w:commentReference w:id="210"/>
      </w:r>
      <w:r>
        <w:t xml:space="preserve"> the AOTF would experience a maximum wavelength drift of 2.5 nm during the mission which is acceptable for the slowly varying broadband scattering of aerosol. Furthermore, i</w:t>
      </w:r>
      <w:r w:rsidRPr="00222E24">
        <w:t>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14:paraId="4088B9A1" w14:textId="77777777" w:rsidR="00E45479" w:rsidRDefault="00E45479" w:rsidP="00571DAD">
      <w:pPr>
        <w:pStyle w:val="BodyText"/>
        <w:keepNext/>
        <w:ind w:firstLine="0"/>
        <w:jc w:val="center"/>
      </w:pPr>
      <w:r>
        <w:rPr>
          <w:noProof/>
        </w:rPr>
        <w:lastRenderedPageBreak/>
        <w:drawing>
          <wp:inline distT="0" distB="0" distL="0" distR="0" wp14:anchorId="711C1AA3" wp14:editId="5E36CFAE">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84639D1" w14:textId="77777777" w:rsidR="00E45479" w:rsidRDefault="00E45479" w:rsidP="005A4636">
      <w:pPr>
        <w:pStyle w:val="Caption"/>
        <w:jc w:val="both"/>
      </w:pPr>
      <w:bookmarkStart w:id="211" w:name="_Ref429144055"/>
      <w:bookmarkStart w:id="212" w:name="_Toc452973859"/>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11"/>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212"/>
      <w:r w:rsidR="00825740">
        <w:t xml:space="preserve">. Originally published as Figure 6 in </w:t>
      </w:r>
      <w:proofErr w:type="spellStart"/>
      <w:r w:rsidR="00825740">
        <w:rPr>
          <w:i/>
        </w:rPr>
        <w:t>Elash</w:t>
      </w:r>
      <w:proofErr w:type="spellEnd"/>
      <w:r w:rsidR="00825740">
        <w:rPr>
          <w:i/>
        </w:rPr>
        <w:t xml:space="preserve"> et al.</w:t>
      </w:r>
      <w:r w:rsidR="00825740">
        <w:t xml:space="preserve"> (2016).</w:t>
      </w:r>
    </w:p>
    <w:p w14:paraId="1924E916" w14:textId="77777777" w:rsidR="00E45479" w:rsidRPr="00571DAD" w:rsidRDefault="00E45479" w:rsidP="00571DAD"/>
    <w:p w14:paraId="380EA285" w14:textId="77777777" w:rsidR="00E45479" w:rsidRDefault="00E45479" w:rsidP="00FF5BC4">
      <w:pPr>
        <w:pStyle w:val="Heading2"/>
      </w:pPr>
      <w:bookmarkStart w:id="213" w:name="_Toc452973734"/>
      <w:r>
        <w:t>3.2.3 Point Spread Function</w:t>
      </w:r>
      <w:bookmarkEnd w:id="213"/>
    </w:p>
    <w:p w14:paraId="247DA4A1" w14:textId="77777777" w:rsidR="00E45479" w:rsidRDefault="00E45479"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DB0B24">
        <w:t>Figure 3-7</w:t>
      </w:r>
      <w:r w:rsidRPr="006C444E">
        <w:fldChar w:fldCharType="end"/>
      </w:r>
      <w:r>
        <w:t>b</w:t>
      </w:r>
      <w:r w:rsidRPr="00815ED5">
        <w:t xml:space="preserve">. The </w:t>
      </w:r>
      <w:commentRangeStart w:id="214"/>
      <w:r w:rsidRPr="00815ED5">
        <w:t xml:space="preserve">fringes </w:t>
      </w:r>
      <w:commentRangeEnd w:id="214"/>
      <w:r w:rsidR="009E689E">
        <w:rPr>
          <w:rStyle w:val="CommentReference"/>
        </w:rPr>
        <w:commentReference w:id="214"/>
      </w:r>
      <w:r w:rsidRPr="00815ED5">
        <w:t xml:space="preserve">in </w:t>
      </w:r>
      <w:r w:rsidRPr="001F785B">
        <w:fldChar w:fldCharType="begin"/>
      </w:r>
      <w:r w:rsidRPr="001F785B">
        <w:instrText xml:space="preserve"> REF _Ref429144055 \h  \* MERGEFORMAT </w:instrText>
      </w:r>
      <w:r w:rsidRPr="001F785B">
        <w:fldChar w:fldCharType="separate"/>
      </w:r>
      <w:r w:rsidRPr="00DB0B24">
        <w:t>Figure</w:t>
      </w:r>
      <w:r w:rsidRPr="00571DAD">
        <w:rPr>
          <w:b/>
        </w:rPr>
        <w:t xml:space="preserve"> 3-</w:t>
      </w:r>
      <w:r>
        <w:rPr>
          <w:b/>
          <w:noProof/>
        </w:rPr>
        <w:t>7</w:t>
      </w:r>
      <w:r w:rsidRPr="001F785B">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w:t>
      </w:r>
      <w:commentRangeStart w:id="215"/>
      <w:r w:rsidRPr="00815ED5">
        <w:t xml:space="preserve">required in order to determine aerosol extinction in the upper troposphere and lower stratosphere since aerosol is a broadband </w:t>
      </w:r>
      <w:proofErr w:type="spellStart"/>
      <w:r w:rsidRPr="00815ED5">
        <w:t>scatterer</w:t>
      </w:r>
      <w:proofErr w:type="spellEnd"/>
      <w:r w:rsidRPr="00815ED5">
        <w:t>.</w:t>
      </w:r>
      <w:commentRangeEnd w:id="215"/>
      <w:r w:rsidR="008F017D">
        <w:rPr>
          <w:rStyle w:val="CommentReference"/>
        </w:rPr>
        <w:commentReference w:id="215"/>
      </w:r>
    </w:p>
    <w:p w14:paraId="032185F0" w14:textId="77777777" w:rsidR="00E45479" w:rsidRDefault="00E45479" w:rsidP="00FF5BC4">
      <w:pPr>
        <w:pStyle w:val="Heading2"/>
      </w:pPr>
      <w:bookmarkStart w:id="216" w:name="_Toc452973735"/>
      <w:r>
        <w:t>3.2.4 Diffraction Efficiency</w:t>
      </w:r>
      <w:bookmarkEnd w:id="216"/>
    </w:p>
    <w:p w14:paraId="381C0CAC" w14:textId="77777777" w:rsidR="00E45479" w:rsidRDefault="00E45479" w:rsidP="00FF378E">
      <w:pPr>
        <w:pStyle w:val="BodyText"/>
        <w:jc w:val="both"/>
      </w:pPr>
      <w:r>
        <w:t>An experiment was performed on several wavelengths to determine the RF power that yielded the highest throughput through the AOTF using a collimated light source. For the AOTF in ALI, the maximum throughput occurred when the RF power was at the limit of the AOTF, which was 2 W. Following this, the diffraction efficiency of the AOTF was determined by using two sets measurements. The first is the experimental data used to perform the wavelength calibration, and the second is measurements of the intensity of the incident collimated light beam. The light in both experiments was linearly polarized and aligned with the polarization axis of the AOTF; for the second set the AOTF was simply removed from the optical chain. It should be noted that the attenuation of the AOTF crystal itself was not determined independently and is combined with the diffraction efficiency. We are more concerned about signal throughput of the device so the combination of the effects is acceptable. The incident light source was then measured with the same iHR320 spectrometer and Synapse CCD. By taking the ratio of the intensity at the diffracted wavelength to the incident intensity the diffraction efficiency was determined. It was found to vary between 54 and 64 % across the measured spectral range. It should be noted that the diffraction efficiency changes also with respect to incoming angle and this experimental determination only measured the diffraction efficiency at normal incidence (</w:t>
      </w:r>
      <w:r w:rsidRPr="00D549D2">
        <w:rPr>
          <w:i/>
        </w:rPr>
        <w:t>Xu and Stroud</w:t>
      </w:r>
      <w:r>
        <w:t xml:space="preserve">, </w:t>
      </w:r>
      <w:commentRangeStart w:id="217"/>
      <w:r>
        <w:t>1992</w:t>
      </w:r>
      <w:commentRangeEnd w:id="217"/>
      <w:r w:rsidR="008F017D">
        <w:rPr>
          <w:rStyle w:val="CommentReference"/>
        </w:rPr>
        <w:commentReference w:id="217"/>
      </w:r>
      <w:r>
        <w:t>)</w:t>
      </w:r>
      <w:r w:rsidRPr="00815ED5">
        <w:t>.</w:t>
      </w:r>
    </w:p>
    <w:p w14:paraId="271EFD14" w14:textId="77777777" w:rsidR="00E45479" w:rsidRDefault="00E45479" w:rsidP="006C444E">
      <w:pPr>
        <w:pStyle w:val="Heading1"/>
      </w:pPr>
      <w:bookmarkStart w:id="218" w:name="_Toc452973736"/>
      <w:r>
        <w:t>3.3 Optical Chain Development</w:t>
      </w:r>
      <w:bookmarkEnd w:id="218"/>
    </w:p>
    <w:p w14:paraId="6ADFA388" w14:textId="342DA944" w:rsidR="00E45479" w:rsidRDefault="008F017D" w:rsidP="00FF378E">
      <w:pPr>
        <w:pStyle w:val="BodyText"/>
        <w:jc w:val="both"/>
      </w:pPr>
      <w:r>
        <w:t xml:space="preserve">The </w:t>
      </w:r>
      <w:r w:rsidR="00E45479" w:rsidRPr="003F39D2">
        <w:t xml:space="preserve">ALI </w:t>
      </w:r>
      <w:r>
        <w:t xml:space="preserve">design goal </w:t>
      </w:r>
      <w:r w:rsidR="00E45479" w:rsidRPr="003F39D2">
        <w:t xml:space="preserve">is a simple optical system that essentially images a single wavelength at a time through the use of an </w:t>
      </w:r>
      <w:r w:rsidR="00E45479">
        <w:t>AOTF</w:t>
      </w:r>
      <w:r w:rsidR="00E45479" w:rsidRPr="003F39D2">
        <w:t>. However, the AOTF operation requires important instrument design considerations to account for its optical operation</w:t>
      </w:r>
      <w:r w:rsidR="00E45479">
        <w:t xml:space="preserve"> (</w:t>
      </w:r>
      <w:proofErr w:type="spellStart"/>
      <w:r w:rsidR="00E45479" w:rsidRPr="0084790A">
        <w:rPr>
          <w:i/>
        </w:rPr>
        <w:t>Suhre</w:t>
      </w:r>
      <w:proofErr w:type="spellEnd"/>
      <w:r w:rsidR="00E45479" w:rsidRPr="0084790A">
        <w:rPr>
          <w:i/>
        </w:rPr>
        <w:t xml:space="preserve"> et al</w:t>
      </w:r>
      <w:r w:rsidR="00E45479">
        <w:t>., 2004)</w:t>
      </w:r>
      <w:r w:rsidR="00E45479" w:rsidRPr="003F39D2">
        <w:t xml:space="preserve">. The following </w:t>
      </w:r>
      <w:r w:rsidR="00E45479" w:rsidRPr="003F39D2">
        <w:lastRenderedPageBreak/>
        <w:t xml:space="preserve">sections provide a brief introduction to </w:t>
      </w:r>
      <w:r w:rsidR="00E45479">
        <w:t>the two optical systems considered for ALI</w:t>
      </w:r>
      <w:r w:rsidR="00E45479" w:rsidRPr="003F39D2">
        <w:t xml:space="preserve"> </w:t>
      </w:r>
      <w:r w:rsidR="00E45479">
        <w:t xml:space="preserve">and an </w:t>
      </w:r>
      <w:r w:rsidR="00E45479" w:rsidRPr="003F39D2">
        <w:t>overview of the final ALI optical design.</w:t>
      </w:r>
      <w:r w:rsidR="00E45479">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14:paraId="20918C3F" w14:textId="77777777" w:rsidR="00E45479" w:rsidRDefault="00E45479" w:rsidP="00165E3E">
      <w:pPr>
        <w:pStyle w:val="Heading2"/>
      </w:pPr>
      <w:bookmarkStart w:id="219" w:name="_Toc452973737"/>
      <w:r>
        <w:t>3.3.1 Telecentric System Prototype</w:t>
      </w:r>
      <w:bookmarkEnd w:id="219"/>
    </w:p>
    <w:p w14:paraId="0ABE1FD6" w14:textId="56C36966" w:rsidR="00E45479" w:rsidRDefault="00E45479" w:rsidP="009E470E">
      <w:pPr>
        <w:pStyle w:val="BodyText"/>
        <w:jc w:val="both"/>
      </w:pPr>
      <w:r>
        <w:t xml:space="preserve">The first optical system considered for ALI is a telecentric system which allows for the images without perspective. Before the telecentric </w:t>
      </w:r>
      <w:r w:rsidR="008F017D">
        <w:t xml:space="preserve">design </w:t>
      </w:r>
      <w:r>
        <w:t xml:space="preserve">is discussed a basic description of a telecentric system </w:t>
      </w:r>
      <w:r w:rsidR="00E409BA">
        <w:t>is</w:t>
      </w:r>
      <w:r>
        <w:t xml:space="preserve"> described. </w:t>
      </w:r>
    </w:p>
    <w:p w14:paraId="3AD80B24" w14:textId="77777777" w:rsidR="00E45479" w:rsidRDefault="00E45479" w:rsidP="00FC1D0C">
      <w:pPr>
        <w:pStyle w:val="BodyText"/>
        <w:keepNext/>
        <w:ind w:firstLine="0"/>
      </w:pPr>
      <w:r>
        <w:rPr>
          <w:noProof/>
        </w:rPr>
        <w:drawing>
          <wp:inline distT="0" distB="0" distL="0" distR="0" wp14:anchorId="77CA38C6" wp14:editId="23F0F9B8">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7">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0D3038FA" w14:textId="77777777" w:rsidR="00E45479" w:rsidRDefault="00E45479" w:rsidP="005A4636">
      <w:pPr>
        <w:pStyle w:val="Caption"/>
        <w:jc w:val="both"/>
      </w:pPr>
      <w:bookmarkStart w:id="220" w:name="_Ref429575841"/>
      <w:bookmarkStart w:id="221" w:name="_Toc452973860"/>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220"/>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221"/>
    </w:p>
    <w:p w14:paraId="0E067A95" w14:textId="77777777" w:rsidR="00E45479" w:rsidRPr="00FC1D0C" w:rsidRDefault="00E45479" w:rsidP="00FC1D0C"/>
    <w:p w14:paraId="29995C9A" w14:textId="77777777" w:rsidR="00E45479" w:rsidRDefault="00E4547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B0B24">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7B825BCE" w14:textId="77777777" w:rsidR="00E45479" w:rsidRDefault="00E45479" w:rsidP="00D9202A">
      <w:pPr>
        <w:pStyle w:val="BodyText"/>
        <w:keepNext/>
        <w:ind w:firstLine="0"/>
      </w:pPr>
      <w:r>
        <w:rPr>
          <w:noProof/>
        </w:rPr>
        <w:drawing>
          <wp:inline distT="0" distB="0" distL="0" distR="0" wp14:anchorId="6EA8CFFF" wp14:editId="5D4066C4">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8">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5308E233" w14:textId="77777777" w:rsidR="00E45479" w:rsidRDefault="00E45479" w:rsidP="005A4636">
      <w:pPr>
        <w:pStyle w:val="Caption"/>
        <w:jc w:val="both"/>
      </w:pPr>
      <w:bookmarkStart w:id="222" w:name="_Ref429577060"/>
      <w:bookmarkStart w:id="223" w:name="_Toc452973861"/>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222"/>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223"/>
    </w:p>
    <w:p w14:paraId="16DA9BD1" w14:textId="77777777" w:rsidR="00E45479" w:rsidRPr="00D9202A" w:rsidRDefault="00E45479" w:rsidP="00D9202A"/>
    <w:p w14:paraId="5B9859DF" w14:textId="77777777" w:rsidR="00E45479" w:rsidRPr="00437EC8" w:rsidRDefault="00E4547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B0B24">
        <w:t>Figure 3-9</w:t>
      </w:r>
      <w:r w:rsidRPr="001F785B">
        <w:fldChar w:fldCharType="end"/>
      </w:r>
      <w:r>
        <w:t xml:space="preserve">), all lines of sight enter with approximately the same angular spread so the filtered image has consistent wavelength and spectral point spread function. However, two problems are added to the </w:t>
      </w:r>
      <w:r>
        <w:lastRenderedPageBreak/>
        <w:t xml:space="preserve">system. First, a blurring effect is added to the final image dependent on wavelength, which </w:t>
      </w:r>
      <w:r w:rsidR="00E409BA">
        <w:t>is</w:t>
      </w:r>
      <w:r>
        <w:t xml:space="preserve"> discussed below in greater detail. As well, this method is sensitive to any surface defects of the crystal since the light enters the crystal in focused bundles.</w:t>
      </w:r>
    </w:p>
    <w:p w14:paraId="7EBC9BA5" w14:textId="77777777" w:rsidR="00E45479" w:rsidRDefault="00E4547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B0B24">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14:paraId="24AC0EC4" w14:textId="77777777" w:rsidR="00E45479" w:rsidRPr="00F24F87" w:rsidRDefault="00E45479" w:rsidP="00BC74E1">
      <w:pPr>
        <w:pStyle w:val="Caption"/>
        <w:keepNext/>
        <w:jc w:val="center"/>
      </w:pPr>
      <w:bookmarkStart w:id="224" w:name="_Ref429579148"/>
      <w:bookmarkStart w:id="225" w:name="_Ref442806791"/>
      <w:bookmarkStart w:id="226" w:name="_Toc452973830"/>
      <w:r w:rsidRPr="00F24F87">
        <w:rPr>
          <w:b/>
        </w:rPr>
        <w:t>Table 3-</w:t>
      </w:r>
      <w:bookmarkEnd w:id="224"/>
      <w:r>
        <w:rPr>
          <w:b/>
        </w:rPr>
        <w:fldChar w:fldCharType="begin"/>
      </w:r>
      <w:r>
        <w:rPr>
          <w:b/>
        </w:rPr>
        <w:instrText xml:space="preserve"> SEQ Table \* ARABIC \r 1 </w:instrText>
      </w:r>
      <w:r>
        <w:rPr>
          <w:b/>
        </w:rPr>
        <w:fldChar w:fldCharType="separate"/>
      </w:r>
      <w:r>
        <w:rPr>
          <w:b/>
          <w:noProof/>
        </w:rPr>
        <w:t>1</w:t>
      </w:r>
      <w:r>
        <w:rPr>
          <w:b/>
        </w:rPr>
        <w:fldChar w:fldCharType="end"/>
      </w:r>
      <w:bookmarkEnd w:id="225"/>
      <w:r>
        <w:t>:</w:t>
      </w:r>
      <w:r w:rsidRPr="00F24F87">
        <w:t xml:space="preserve"> </w:t>
      </w:r>
      <w:r>
        <w:t>Telecentric Test System Optical specifications</w:t>
      </w:r>
      <w:bookmarkEnd w:id="226"/>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0E15A477" w14:textId="77777777" w:rsidTr="00BC74E1">
        <w:trPr>
          <w:jc w:val="center"/>
        </w:trPr>
        <w:tc>
          <w:tcPr>
            <w:tcW w:w="3397" w:type="dxa"/>
            <w:tcBorders>
              <w:top w:val="single" w:sz="4" w:space="0" w:color="auto"/>
              <w:bottom w:val="single" w:sz="4" w:space="0" w:color="auto"/>
            </w:tcBorders>
          </w:tcPr>
          <w:p w14:paraId="77BF3890" w14:textId="77777777" w:rsidR="00E45479" w:rsidRDefault="00E45479" w:rsidP="00F24F87">
            <w:pPr>
              <w:pStyle w:val="BodyText"/>
              <w:spacing w:line="276" w:lineRule="auto"/>
              <w:ind w:firstLine="0"/>
            </w:pPr>
            <w:r>
              <w:t>Parameter</w:t>
            </w:r>
          </w:p>
        </w:tc>
        <w:tc>
          <w:tcPr>
            <w:tcW w:w="1277" w:type="dxa"/>
            <w:tcBorders>
              <w:top w:val="single" w:sz="4" w:space="0" w:color="auto"/>
              <w:bottom w:val="single" w:sz="4" w:space="0" w:color="auto"/>
            </w:tcBorders>
          </w:tcPr>
          <w:p w14:paraId="7DE9D176" w14:textId="77777777" w:rsidR="00E45479" w:rsidRDefault="00E45479" w:rsidP="00BC74E1">
            <w:pPr>
              <w:pStyle w:val="BodyText"/>
              <w:spacing w:line="276" w:lineRule="auto"/>
              <w:ind w:firstLine="0"/>
            </w:pPr>
            <w:r>
              <w:t>Value</w:t>
            </w:r>
          </w:p>
        </w:tc>
      </w:tr>
      <w:tr w:rsidR="00E45479" w14:paraId="5906D8B3" w14:textId="77777777" w:rsidTr="00BC74E1">
        <w:trPr>
          <w:jc w:val="center"/>
        </w:trPr>
        <w:tc>
          <w:tcPr>
            <w:tcW w:w="3397" w:type="dxa"/>
            <w:tcBorders>
              <w:top w:val="single" w:sz="4" w:space="0" w:color="auto"/>
              <w:bottom w:val="nil"/>
            </w:tcBorders>
          </w:tcPr>
          <w:p w14:paraId="6F5321CC"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634494A1" w14:textId="77777777" w:rsidR="00E45479" w:rsidRDefault="00E45479" w:rsidP="00BC74E1">
            <w:pPr>
              <w:pStyle w:val="BodyText"/>
              <w:spacing w:line="276" w:lineRule="auto"/>
              <w:ind w:firstLine="0"/>
            </w:pPr>
            <w:r>
              <w:t>75.6</w:t>
            </w:r>
          </w:p>
        </w:tc>
      </w:tr>
      <w:tr w:rsidR="00E45479" w14:paraId="302ADAB1" w14:textId="77777777" w:rsidTr="00BC74E1">
        <w:trPr>
          <w:jc w:val="center"/>
        </w:trPr>
        <w:tc>
          <w:tcPr>
            <w:tcW w:w="3397" w:type="dxa"/>
            <w:tcBorders>
              <w:top w:val="nil"/>
            </w:tcBorders>
          </w:tcPr>
          <w:p w14:paraId="76B440A9"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7C219A56" w14:textId="77777777" w:rsidR="00E45479" w:rsidRDefault="00E45479" w:rsidP="00BC74E1">
            <w:pPr>
              <w:pStyle w:val="BodyText"/>
              <w:spacing w:line="276" w:lineRule="auto"/>
              <w:ind w:firstLine="0"/>
            </w:pPr>
            <w:r>
              <w:t>1.00</w:t>
            </w:r>
          </w:p>
        </w:tc>
      </w:tr>
      <w:tr w:rsidR="00E45479" w14:paraId="57DECEE9" w14:textId="77777777" w:rsidTr="00BC74E1">
        <w:trPr>
          <w:jc w:val="center"/>
        </w:trPr>
        <w:tc>
          <w:tcPr>
            <w:tcW w:w="3397" w:type="dxa"/>
          </w:tcPr>
          <w:p w14:paraId="77147F1B" w14:textId="77777777" w:rsidR="00E45479" w:rsidRDefault="00E45479" w:rsidP="00BC74E1">
            <w:pPr>
              <w:pStyle w:val="BodyText"/>
              <w:spacing w:line="276" w:lineRule="auto"/>
              <w:ind w:firstLine="0"/>
            </w:pPr>
            <w:r>
              <w:t>Back End Optics Magnification</w:t>
            </w:r>
          </w:p>
        </w:tc>
        <w:tc>
          <w:tcPr>
            <w:tcW w:w="1277" w:type="dxa"/>
          </w:tcPr>
          <w:p w14:paraId="685D2199" w14:textId="77777777" w:rsidR="00E45479" w:rsidRDefault="00E45479" w:rsidP="00BC74E1">
            <w:pPr>
              <w:pStyle w:val="BodyText"/>
              <w:spacing w:line="276" w:lineRule="auto"/>
              <w:ind w:firstLine="0"/>
            </w:pPr>
            <w:r>
              <w:t>0.756</w:t>
            </w:r>
          </w:p>
        </w:tc>
      </w:tr>
      <w:tr w:rsidR="00E45479" w14:paraId="59BB4E18" w14:textId="77777777" w:rsidTr="00BC74E1">
        <w:trPr>
          <w:jc w:val="center"/>
        </w:trPr>
        <w:tc>
          <w:tcPr>
            <w:tcW w:w="3397" w:type="dxa"/>
          </w:tcPr>
          <w:p w14:paraId="19B4A2CE"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41D66A5D" w14:textId="77777777" w:rsidR="00E45479" w:rsidRDefault="00E45479" w:rsidP="00BC74E1">
            <w:pPr>
              <w:pStyle w:val="BodyText"/>
              <w:spacing w:line="276" w:lineRule="auto"/>
              <w:ind w:firstLine="0"/>
            </w:pPr>
            <w:r>
              <w:t>5.7 x 5.7</w:t>
            </w:r>
          </w:p>
        </w:tc>
      </w:tr>
      <w:tr w:rsidR="00E45479" w14:paraId="2BA10C6C" w14:textId="77777777" w:rsidTr="00BC74E1">
        <w:trPr>
          <w:jc w:val="center"/>
        </w:trPr>
        <w:tc>
          <w:tcPr>
            <w:tcW w:w="3397" w:type="dxa"/>
          </w:tcPr>
          <w:p w14:paraId="01AFE689" w14:textId="77777777" w:rsidR="00E45479" w:rsidRDefault="00E45479" w:rsidP="00BC74E1">
            <w:pPr>
              <w:pStyle w:val="BodyText"/>
              <w:spacing w:line="276" w:lineRule="auto"/>
              <w:ind w:firstLine="0"/>
            </w:pPr>
            <w:r>
              <w:t>F-number</w:t>
            </w:r>
          </w:p>
        </w:tc>
        <w:tc>
          <w:tcPr>
            <w:tcW w:w="1277" w:type="dxa"/>
          </w:tcPr>
          <w:p w14:paraId="542BB3E4" w14:textId="77777777" w:rsidR="00E45479" w:rsidRDefault="00E45479" w:rsidP="00BC74E1">
            <w:pPr>
              <w:pStyle w:val="BodyText"/>
              <w:spacing w:line="276" w:lineRule="auto"/>
              <w:ind w:firstLine="0"/>
            </w:pPr>
            <w:r>
              <w:t>14.28</w:t>
            </w:r>
          </w:p>
        </w:tc>
      </w:tr>
    </w:tbl>
    <w:p w14:paraId="5C664680" w14:textId="77777777" w:rsidR="00E45479" w:rsidRDefault="00E45479" w:rsidP="00437EC8">
      <w:pPr>
        <w:pStyle w:val="BodyText"/>
      </w:pPr>
    </w:p>
    <w:p w14:paraId="5AAB9056" w14:textId="77777777" w:rsidR="00E45479" w:rsidRDefault="00E45479"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B0B24">
        <w:t>Figure 3-10</w:t>
      </w:r>
      <w:r w:rsidRPr="00C85D31">
        <w:fldChar w:fldCharType="end"/>
      </w:r>
      <w:r>
        <w:t>.</w:t>
      </w:r>
    </w:p>
    <w:p w14:paraId="02CD2C68" w14:textId="77777777" w:rsidR="00E45479" w:rsidRDefault="00E45479" w:rsidP="00ED1A52">
      <w:pPr>
        <w:pStyle w:val="BodyText"/>
        <w:keepNext/>
        <w:ind w:firstLine="0"/>
        <w:jc w:val="center"/>
      </w:pPr>
      <w:r>
        <w:rPr>
          <w:noProof/>
        </w:rPr>
        <w:drawing>
          <wp:inline distT="0" distB="0" distL="0" distR="0" wp14:anchorId="0AB3543C" wp14:editId="1CB32BE9">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142D3A3F" w14:textId="77777777" w:rsidR="00E45479" w:rsidRDefault="00E45479" w:rsidP="005A4636">
      <w:pPr>
        <w:pStyle w:val="Caption"/>
        <w:jc w:val="both"/>
      </w:pPr>
      <w:bookmarkStart w:id="227" w:name="_Ref429578735"/>
      <w:bookmarkStart w:id="228" w:name="_Toc452973862"/>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227"/>
      <w:r>
        <w:t>: Quantum efficiency of the Kodak KAF-1603ME contained within the QSI CCD camera is represented by blue curve. Quantum efficiency provided by QSI Scientific.</w:t>
      </w:r>
      <w:bookmarkEnd w:id="228"/>
    </w:p>
    <w:p w14:paraId="262039AA" w14:textId="77777777" w:rsidR="00E45479" w:rsidRPr="00ED1A52" w:rsidRDefault="00E45479" w:rsidP="00ED1A52"/>
    <w:p w14:paraId="3D50F0C5" w14:textId="77777777" w:rsidR="00E45479" w:rsidRDefault="00E45479"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w:t>
      </w:r>
      <w:r w:rsidR="00131706">
        <w:t>is</w:t>
      </w:r>
      <w:r>
        <w:t xml:space="preserve"> of the same center wavelength and have the similar spectral PSF.</w:t>
      </w:r>
    </w:p>
    <w:p w14:paraId="65319061" w14:textId="77777777" w:rsidR="00E45479" w:rsidRDefault="00E45479" w:rsidP="0026271B">
      <w:pPr>
        <w:pStyle w:val="BodyText"/>
        <w:keepNext/>
        <w:ind w:firstLine="0"/>
        <w:jc w:val="center"/>
      </w:pPr>
      <w:r>
        <w:rPr>
          <w:noProof/>
        </w:rPr>
        <w:drawing>
          <wp:inline distT="0" distB="0" distL="0" distR="0" wp14:anchorId="20A84045" wp14:editId="71B65A80">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20">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397CB8C6" w14:textId="77777777" w:rsidR="00E45479" w:rsidRDefault="00E45479" w:rsidP="005A4636">
      <w:pPr>
        <w:pStyle w:val="Caption"/>
        <w:jc w:val="both"/>
      </w:pPr>
      <w:bookmarkStart w:id="229" w:name="_Ref429580445"/>
      <w:bookmarkStart w:id="230" w:name="_Toc452973863"/>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229"/>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alter</w:t>
      </w:r>
      <w:r w:rsidR="00131706">
        <w:t>s</w:t>
      </w:r>
      <w:r>
        <w:t xml:space="preserve"> the focal point of the system.</w:t>
      </w:r>
      <w:bookmarkEnd w:id="230"/>
    </w:p>
    <w:p w14:paraId="00C94E1D" w14:textId="77777777" w:rsidR="00E45479" w:rsidRPr="0026271B" w:rsidRDefault="00E45479" w:rsidP="0026271B"/>
    <w:p w14:paraId="45C65B44" w14:textId="77777777" w:rsidR="00E45479" w:rsidRPr="00C85B8C" w:rsidRDefault="00E4547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45479" w14:paraId="74FC179F" w14:textId="77777777" w:rsidTr="007B5152">
        <w:tc>
          <w:tcPr>
            <w:tcW w:w="6804" w:type="dxa"/>
            <w:tcBorders>
              <w:top w:val="nil"/>
              <w:left w:val="nil"/>
              <w:bottom w:val="nil"/>
              <w:right w:val="nil"/>
            </w:tcBorders>
          </w:tcPr>
          <w:p w14:paraId="65A82A66" w14:textId="77777777" w:rsidR="00E45479" w:rsidRPr="00C40C6B" w:rsidRDefault="00016E2B"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7F6F8988" w14:textId="77777777" w:rsidR="00E45479" w:rsidRDefault="00E45479" w:rsidP="007B5152">
            <w:pPr>
              <w:pStyle w:val="BodyText"/>
              <w:ind w:firstLine="0"/>
              <w:jc w:val="right"/>
            </w:pPr>
            <w:r>
              <w:t>(3.36)</w:t>
            </w:r>
          </w:p>
        </w:tc>
      </w:tr>
      <w:tr w:rsidR="00E45479" w14:paraId="1A827DDC" w14:textId="77777777" w:rsidTr="007B5152">
        <w:tc>
          <w:tcPr>
            <w:tcW w:w="6804" w:type="dxa"/>
            <w:tcBorders>
              <w:top w:val="nil"/>
              <w:left w:val="nil"/>
              <w:bottom w:val="nil"/>
              <w:right w:val="nil"/>
            </w:tcBorders>
          </w:tcPr>
          <w:p w14:paraId="06231A4A" w14:textId="77777777" w:rsidR="00E45479" w:rsidRPr="00C40C6B" w:rsidRDefault="00016E2B"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BB42F2D" w14:textId="77777777" w:rsidR="00E45479" w:rsidRDefault="00E45479" w:rsidP="007B5152">
            <w:pPr>
              <w:pStyle w:val="BodyText"/>
              <w:ind w:firstLine="0"/>
              <w:jc w:val="right"/>
            </w:pPr>
            <w:r>
              <w:t>(3.37)</w:t>
            </w:r>
          </w:p>
        </w:tc>
      </w:tr>
    </w:tbl>
    <w:p w14:paraId="1B23105B" w14:textId="77777777" w:rsidR="00E45479" w:rsidRDefault="00E4547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45479" w14:paraId="2BC566A5" w14:textId="77777777" w:rsidTr="007B5152">
        <w:tc>
          <w:tcPr>
            <w:tcW w:w="6804" w:type="dxa"/>
            <w:tcBorders>
              <w:top w:val="nil"/>
              <w:left w:val="nil"/>
              <w:bottom w:val="nil"/>
              <w:right w:val="nil"/>
            </w:tcBorders>
          </w:tcPr>
          <w:p w14:paraId="2B3725B6" w14:textId="77777777" w:rsidR="00E45479" w:rsidRPr="00C40C6B" w:rsidRDefault="00E4547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7DAE88DC" w14:textId="77777777" w:rsidR="00E45479" w:rsidRDefault="00E45479" w:rsidP="007B5152">
            <w:pPr>
              <w:pStyle w:val="BodyText"/>
              <w:ind w:firstLine="0"/>
              <w:jc w:val="right"/>
            </w:pPr>
            <w:r>
              <w:t>(3.38)</w:t>
            </w:r>
          </w:p>
        </w:tc>
      </w:tr>
    </w:tbl>
    <w:p w14:paraId="4EFF9232" w14:textId="77777777" w:rsidR="00E45479" w:rsidRDefault="00E45479"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B0B24">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w:t>
      </w:r>
      <w:r w:rsidR="00131706">
        <w:t>s</w:t>
      </w:r>
      <w:r>
        <w:t xml:space="preserve">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B0B24">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nm are on the order of 24 µm at the center, which is diffraction limited, and 94 µm at the edge of the FOV. However, for the same optical layout the 600 nm spot sizes are all greater than 160 µm which cause</w:t>
      </w:r>
      <w:r w:rsidR="00131706">
        <w:t>s</w:t>
      </w:r>
      <w:r>
        <w:t xml:space="preserve"> a noticeable blurring </w:t>
      </w:r>
      <w:r>
        <w:lastRenderedPageBreak/>
        <w:t xml:space="preserve">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D98623A" w14:textId="77777777" w:rsidR="00E45479" w:rsidRDefault="00E45479" w:rsidP="00BB3E60">
      <w:pPr>
        <w:pStyle w:val="BodyText"/>
        <w:keepNext/>
        <w:ind w:firstLine="0"/>
      </w:pPr>
      <w:r>
        <w:rPr>
          <w:noProof/>
        </w:rPr>
        <w:drawing>
          <wp:inline distT="0" distB="0" distL="0" distR="0" wp14:anchorId="7BBACC9E" wp14:editId="4848CDCC">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19FD31A6" w14:textId="77777777" w:rsidR="00E45479" w:rsidRDefault="00E45479" w:rsidP="005A4636">
      <w:pPr>
        <w:pStyle w:val="Caption"/>
        <w:jc w:val="both"/>
      </w:pPr>
      <w:bookmarkStart w:id="231" w:name="_Ref429580782"/>
      <w:bookmarkStart w:id="232" w:name="_Toc452973864"/>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231"/>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232"/>
    </w:p>
    <w:p w14:paraId="21667A55" w14:textId="77777777" w:rsidR="00E45479" w:rsidRPr="00BB3E60" w:rsidRDefault="00E45479" w:rsidP="00BB3E60"/>
    <w:p w14:paraId="736FDE3A" w14:textId="77777777" w:rsidR="00E45479" w:rsidRDefault="00E45479" w:rsidP="00BB3E60">
      <w:pPr>
        <w:pStyle w:val="BodyText"/>
        <w:jc w:val="both"/>
      </w:pPr>
      <w:r>
        <w:t xml:space="preserve">The telecentric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B0B24">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B0B24">
        <w:t>Figure 3-9</w:t>
      </w:r>
      <w:r w:rsidRPr="00B33634">
        <w:fldChar w:fldCharType="end"/>
      </w:r>
      <w:r>
        <w:t xml:space="preserve"> except for two fundamental differences. The Code V software can perform analysis for only one polarization and neglects the bend in the optical axis caused by </w:t>
      </w:r>
      <w:r>
        <w:lastRenderedPageBreak/>
        <w:t>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DB0B24">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w:t>
      </w:r>
      <w:r w:rsidR="003F2F3E">
        <w:t xml:space="preserve"> </w:t>
      </w:r>
      <w:r w:rsidR="003F2F3E" w:rsidRPr="003F2F3E">
        <w:fldChar w:fldCharType="begin"/>
      </w:r>
      <w:r w:rsidR="003F2F3E" w:rsidRPr="003F2F3E">
        <w:instrText xml:space="preserve"> REF _Ref453232612 \h  \* MERGEFORMAT </w:instrText>
      </w:r>
      <w:r w:rsidR="003F2F3E" w:rsidRPr="003F2F3E">
        <w:fldChar w:fldCharType="separate"/>
      </w:r>
      <w:r w:rsidR="003F2F3E" w:rsidRPr="003F2F3E">
        <w:t>Figure 3-</w:t>
      </w:r>
      <w:r w:rsidR="003F2F3E" w:rsidRPr="003F2F3E">
        <w:rPr>
          <w:noProof/>
        </w:rPr>
        <w:t>4</w:t>
      </w:r>
      <w:r w:rsidR="003F2F3E" w:rsidRPr="003F2F3E">
        <w:fldChar w:fldCharType="end"/>
      </w:r>
      <w:r>
        <w:t>. The resolution chart was positioned so that the loss of the FOV due to the prism compensation was accounted for by a shift in the vertical location of the resolution chart.</w:t>
      </w:r>
    </w:p>
    <w:p w14:paraId="25AD3EA0" w14:textId="77777777" w:rsidR="00E45479" w:rsidRDefault="00E4547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B0B24">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024834CE" w14:textId="77777777" w:rsidR="00E45479" w:rsidRDefault="00E45479" w:rsidP="003043FF">
      <w:pPr>
        <w:pStyle w:val="BodyText"/>
        <w:keepNext/>
        <w:ind w:firstLine="0"/>
        <w:jc w:val="center"/>
      </w:pPr>
      <w:r>
        <w:rPr>
          <w:noProof/>
        </w:rPr>
        <w:drawing>
          <wp:inline distT="0" distB="0" distL="0" distR="0" wp14:anchorId="2C0BE374" wp14:editId="5F21928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2"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271E6A8D" w14:textId="77777777" w:rsidR="00E45479" w:rsidRDefault="00E45479" w:rsidP="005A4636">
      <w:pPr>
        <w:pStyle w:val="Caption"/>
        <w:jc w:val="both"/>
      </w:pPr>
      <w:bookmarkStart w:id="233" w:name="_Ref429581305"/>
      <w:bookmarkStart w:id="234" w:name="_Toc452973865"/>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233"/>
      <w:r>
        <w:t>: The top left is the original test image used for the experiment. The top right, bottom left, and bottom right are the images recorded through the telecentric system at 650, 750, and 850 nm. The system is focused at 800 nm.</w:t>
      </w:r>
      <w:bookmarkEnd w:id="234"/>
    </w:p>
    <w:p w14:paraId="54EA610A" w14:textId="77777777" w:rsidR="00E45479" w:rsidRPr="00AF51C2" w:rsidRDefault="00E45479" w:rsidP="00AF51C2"/>
    <w:p w14:paraId="3E99A7DB" w14:textId="77777777" w:rsidR="00E45479" w:rsidRDefault="00E45479" w:rsidP="003043FF">
      <w:pPr>
        <w:pStyle w:val="Heading2"/>
      </w:pPr>
      <w:bookmarkStart w:id="235" w:name="_Toc452973738"/>
      <w:r>
        <w:t>3.3.2 Telescopic System Prototype</w:t>
      </w:r>
      <w:bookmarkEnd w:id="235"/>
    </w:p>
    <w:p w14:paraId="27C953A1" w14:textId="77777777" w:rsidR="00E45479" w:rsidRDefault="00E4547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w:t>
      </w:r>
      <w:r>
        <w:lastRenderedPageBreak/>
        <w:t xml:space="preserve">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B0B24">
        <w:t>Figure 3-14</w:t>
      </w:r>
      <w:r w:rsidRPr="00C20DFE">
        <w:fldChar w:fldCharType="end"/>
      </w:r>
      <w:r>
        <w:t>.</w:t>
      </w:r>
    </w:p>
    <w:p w14:paraId="7199FD82" w14:textId="77777777" w:rsidR="00E45479" w:rsidRDefault="00E45479" w:rsidP="00144A26">
      <w:pPr>
        <w:pStyle w:val="BodyText"/>
        <w:keepNext/>
        <w:ind w:firstLine="0"/>
        <w:jc w:val="center"/>
      </w:pPr>
      <w:r>
        <w:rPr>
          <w:noProof/>
        </w:rPr>
        <w:drawing>
          <wp:inline distT="0" distB="0" distL="0" distR="0" wp14:anchorId="25FF70DB" wp14:editId="5399484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3"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3B9F6301" w14:textId="77777777" w:rsidR="00E45479" w:rsidRDefault="00E45479" w:rsidP="005A4636">
      <w:pPr>
        <w:pStyle w:val="Caption"/>
        <w:jc w:val="both"/>
      </w:pPr>
      <w:bookmarkStart w:id="236" w:name="_Ref429667174"/>
      <w:bookmarkStart w:id="237" w:name="_Toc452973866"/>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236"/>
      <w:r>
        <w:t>: Ray Tracing diagram of the telescopic lens system simulated by Code V. The elements in the system are the following: (1) 100 mm focal length plano-convex lens. (2) L</w:t>
      </w:r>
      <w:r w:rsidR="00131706">
        <w:t>ocation where field stop is</w:t>
      </w:r>
      <w:r>
        <w:t xml:space="preserv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B0B24">
        <w:t>Figure 3-9</w:t>
      </w:r>
      <w:r w:rsidRPr="00E316CD">
        <w:fldChar w:fldCharType="end"/>
      </w:r>
      <w:r>
        <w:t>. Also, in the lab a polarizer is added in front and behind the AOTF as well as prisms behind the AOTF.</w:t>
      </w:r>
      <w:bookmarkEnd w:id="237"/>
    </w:p>
    <w:p w14:paraId="6CA60416" w14:textId="77777777" w:rsidR="00E45479" w:rsidRPr="00C20DFE" w:rsidRDefault="00E45479" w:rsidP="00C20DFE"/>
    <w:p w14:paraId="37F7C152" w14:textId="77777777" w:rsidR="00E45479" w:rsidRDefault="00E4547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36C02E0C" w14:textId="77777777" w:rsidR="00E45479" w:rsidRDefault="00E45479" w:rsidP="003D3595">
      <w:pPr>
        <w:pStyle w:val="BodyText"/>
        <w:jc w:val="both"/>
      </w:pPr>
    </w:p>
    <w:p w14:paraId="05B3523D" w14:textId="77777777" w:rsidR="00E45479" w:rsidRDefault="00E45479" w:rsidP="00B664CC">
      <w:pPr>
        <w:pStyle w:val="Caption"/>
        <w:keepNext/>
        <w:jc w:val="center"/>
      </w:pPr>
      <w:bookmarkStart w:id="238" w:name="_Ref429667498"/>
      <w:bookmarkStart w:id="239" w:name="_Toc452973831"/>
      <w:r w:rsidRPr="00B664CC">
        <w:rPr>
          <w:b/>
        </w:rPr>
        <w:lastRenderedPageBreak/>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238"/>
      <w:r>
        <w:t xml:space="preserve">: </w:t>
      </w:r>
      <w:proofErr w:type="spellStart"/>
      <w:r>
        <w:t>Telescoptic</w:t>
      </w:r>
      <w:proofErr w:type="spellEnd"/>
      <w:r>
        <w:t xml:space="preserve"> Prototype System Optical Parameters.</w:t>
      </w:r>
      <w:bookmarkEnd w:id="23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14:paraId="3E1935A1" w14:textId="77777777" w:rsidTr="00BC74E1">
        <w:trPr>
          <w:jc w:val="center"/>
        </w:trPr>
        <w:tc>
          <w:tcPr>
            <w:tcW w:w="3397" w:type="dxa"/>
            <w:tcBorders>
              <w:top w:val="single" w:sz="4" w:space="0" w:color="auto"/>
              <w:bottom w:val="single" w:sz="4" w:space="0" w:color="auto"/>
            </w:tcBorders>
          </w:tcPr>
          <w:p w14:paraId="4B669366" w14:textId="77777777" w:rsidR="00E45479" w:rsidRDefault="00E45479" w:rsidP="001149E3">
            <w:pPr>
              <w:pStyle w:val="BodyText"/>
              <w:spacing w:line="276" w:lineRule="auto"/>
              <w:ind w:firstLine="0"/>
            </w:pPr>
            <w:r>
              <w:t>Parameter</w:t>
            </w:r>
          </w:p>
        </w:tc>
        <w:tc>
          <w:tcPr>
            <w:tcW w:w="1277" w:type="dxa"/>
            <w:tcBorders>
              <w:top w:val="single" w:sz="4" w:space="0" w:color="auto"/>
              <w:bottom w:val="single" w:sz="4" w:space="0" w:color="auto"/>
            </w:tcBorders>
          </w:tcPr>
          <w:p w14:paraId="39319476" w14:textId="77777777" w:rsidR="00E45479" w:rsidRDefault="00E45479" w:rsidP="00BC74E1">
            <w:pPr>
              <w:pStyle w:val="BodyText"/>
              <w:spacing w:line="276" w:lineRule="auto"/>
              <w:ind w:firstLine="0"/>
            </w:pPr>
            <w:r>
              <w:t>Value</w:t>
            </w:r>
          </w:p>
        </w:tc>
      </w:tr>
      <w:tr w:rsidR="00E45479" w14:paraId="0DF7A4B0" w14:textId="77777777" w:rsidTr="00BC74E1">
        <w:trPr>
          <w:jc w:val="center"/>
        </w:trPr>
        <w:tc>
          <w:tcPr>
            <w:tcW w:w="3397" w:type="dxa"/>
            <w:tcBorders>
              <w:top w:val="single" w:sz="4" w:space="0" w:color="auto"/>
              <w:bottom w:val="nil"/>
            </w:tcBorders>
          </w:tcPr>
          <w:p w14:paraId="682B3542" w14:textId="77777777"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14:paraId="5CA701A9" w14:textId="77777777" w:rsidR="00E45479" w:rsidRDefault="00E45479" w:rsidP="00BC74E1">
            <w:pPr>
              <w:pStyle w:val="BodyText"/>
              <w:spacing w:line="276" w:lineRule="auto"/>
              <w:ind w:firstLine="0"/>
            </w:pPr>
            <w:r>
              <w:t>75.6</w:t>
            </w:r>
          </w:p>
        </w:tc>
      </w:tr>
      <w:tr w:rsidR="00E45479" w14:paraId="4BB0667F" w14:textId="77777777" w:rsidTr="00BC74E1">
        <w:trPr>
          <w:jc w:val="center"/>
        </w:trPr>
        <w:tc>
          <w:tcPr>
            <w:tcW w:w="3397" w:type="dxa"/>
            <w:tcBorders>
              <w:top w:val="nil"/>
            </w:tcBorders>
          </w:tcPr>
          <w:p w14:paraId="7075A3D0" w14:textId="77777777" w:rsidR="00E45479" w:rsidRDefault="00E45479" w:rsidP="00BC74E1">
            <w:pPr>
              <w:pStyle w:val="BodyText"/>
              <w:spacing w:line="276" w:lineRule="auto"/>
              <w:ind w:firstLine="0"/>
            </w:pPr>
            <w:r>
              <w:t>Front End Optics Magnification</w:t>
            </w:r>
          </w:p>
        </w:tc>
        <w:tc>
          <w:tcPr>
            <w:tcW w:w="1277" w:type="dxa"/>
            <w:tcBorders>
              <w:top w:val="nil"/>
            </w:tcBorders>
          </w:tcPr>
          <w:p w14:paraId="6C1A6563" w14:textId="77777777" w:rsidR="00E45479" w:rsidRDefault="00E45479" w:rsidP="00BC74E1">
            <w:pPr>
              <w:pStyle w:val="BodyText"/>
              <w:spacing w:line="276" w:lineRule="auto"/>
              <w:ind w:firstLine="0"/>
            </w:pPr>
            <w:r>
              <w:t>1.00</w:t>
            </w:r>
          </w:p>
        </w:tc>
      </w:tr>
      <w:tr w:rsidR="00E45479" w14:paraId="76F848EC" w14:textId="77777777" w:rsidTr="00BC74E1">
        <w:trPr>
          <w:jc w:val="center"/>
        </w:trPr>
        <w:tc>
          <w:tcPr>
            <w:tcW w:w="3397" w:type="dxa"/>
          </w:tcPr>
          <w:p w14:paraId="495906C1" w14:textId="77777777" w:rsidR="00E45479" w:rsidRDefault="00E45479" w:rsidP="00BC74E1">
            <w:pPr>
              <w:pStyle w:val="BodyText"/>
              <w:spacing w:line="276" w:lineRule="auto"/>
              <w:ind w:firstLine="0"/>
            </w:pPr>
            <w:r>
              <w:t>Back End Optics Magnification</w:t>
            </w:r>
          </w:p>
        </w:tc>
        <w:tc>
          <w:tcPr>
            <w:tcW w:w="1277" w:type="dxa"/>
          </w:tcPr>
          <w:p w14:paraId="7764F42D" w14:textId="77777777" w:rsidR="00E45479" w:rsidRDefault="00E45479" w:rsidP="00BC74E1">
            <w:pPr>
              <w:pStyle w:val="BodyText"/>
              <w:spacing w:line="276" w:lineRule="auto"/>
              <w:ind w:firstLine="0"/>
            </w:pPr>
            <w:r>
              <w:t>0.756</w:t>
            </w:r>
          </w:p>
        </w:tc>
      </w:tr>
      <w:tr w:rsidR="00E45479" w14:paraId="129274C6" w14:textId="77777777" w:rsidTr="00BC74E1">
        <w:trPr>
          <w:jc w:val="center"/>
        </w:trPr>
        <w:tc>
          <w:tcPr>
            <w:tcW w:w="3397" w:type="dxa"/>
          </w:tcPr>
          <w:p w14:paraId="2E127933" w14:textId="77777777"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14:paraId="15C06FEC" w14:textId="77777777" w:rsidR="00E45479" w:rsidRDefault="00E45479" w:rsidP="00BC74E1">
            <w:pPr>
              <w:pStyle w:val="BodyText"/>
              <w:spacing w:line="276" w:lineRule="auto"/>
              <w:ind w:firstLine="0"/>
            </w:pPr>
            <w:r>
              <w:t>6.0 x 6.0</w:t>
            </w:r>
          </w:p>
        </w:tc>
      </w:tr>
      <w:tr w:rsidR="00E45479" w14:paraId="0AB69D78" w14:textId="77777777" w:rsidTr="00BC74E1">
        <w:trPr>
          <w:jc w:val="center"/>
        </w:trPr>
        <w:tc>
          <w:tcPr>
            <w:tcW w:w="3397" w:type="dxa"/>
          </w:tcPr>
          <w:p w14:paraId="179680B6" w14:textId="77777777" w:rsidR="00E45479" w:rsidRDefault="00E45479" w:rsidP="00BC74E1">
            <w:pPr>
              <w:pStyle w:val="BodyText"/>
              <w:spacing w:line="276" w:lineRule="auto"/>
              <w:ind w:firstLine="0"/>
            </w:pPr>
            <w:r>
              <w:t>F-number</w:t>
            </w:r>
          </w:p>
        </w:tc>
        <w:tc>
          <w:tcPr>
            <w:tcW w:w="1277" w:type="dxa"/>
          </w:tcPr>
          <w:p w14:paraId="03D4831D" w14:textId="77777777" w:rsidR="00E45479" w:rsidRDefault="00E45479" w:rsidP="00BC74E1">
            <w:pPr>
              <w:pStyle w:val="BodyText"/>
              <w:spacing w:line="276" w:lineRule="auto"/>
              <w:ind w:firstLine="0"/>
            </w:pPr>
            <w:r>
              <w:t>20</w:t>
            </w:r>
          </w:p>
        </w:tc>
      </w:tr>
    </w:tbl>
    <w:p w14:paraId="1AC3C556" w14:textId="77777777" w:rsidR="00E45479" w:rsidRDefault="00E45479" w:rsidP="00E316CD">
      <w:pPr>
        <w:pStyle w:val="BodyText"/>
        <w:spacing w:line="240" w:lineRule="auto"/>
        <w:ind w:firstLine="0"/>
        <w:jc w:val="both"/>
      </w:pPr>
    </w:p>
    <w:p w14:paraId="63762552" w14:textId="77777777" w:rsidR="00E45479" w:rsidRDefault="00E4547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w:t>
      </w:r>
      <w:r w:rsidR="00131706">
        <w:t>s</w:t>
      </w:r>
      <w:r>
        <w:t xml:space="preserve"> a smaller spectral PSF than the telecentric counterpart; however, each line of sight </w:t>
      </w:r>
      <w:r w:rsidR="00131706">
        <w:t>is</w:t>
      </w:r>
      <w:r>
        <w:t xml:space="preserve"> diffracted with a different fundamental wavelength due to the angular dependence in the AOTF Bragg diffraction wavelength determination (Equation 3.32). The final image has a smaller spectral bandpass but there </w:t>
      </w:r>
      <w:r w:rsidR="00131706">
        <w:t>is</w:t>
      </w:r>
      <w:r>
        <w:t xml:space="preserv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45479" w14:paraId="09A1BBB6" w14:textId="77777777" w:rsidTr="007B5152">
        <w:tc>
          <w:tcPr>
            <w:tcW w:w="6804" w:type="dxa"/>
            <w:tcBorders>
              <w:top w:val="nil"/>
              <w:left w:val="nil"/>
              <w:bottom w:val="nil"/>
              <w:right w:val="nil"/>
            </w:tcBorders>
          </w:tcPr>
          <w:p w14:paraId="468293A7" w14:textId="77777777" w:rsidR="00E45479" w:rsidRPr="00C40C6B" w:rsidRDefault="00E4547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1A6757D8" w14:textId="77777777" w:rsidR="00E45479" w:rsidRDefault="00E45479" w:rsidP="007B5152">
            <w:pPr>
              <w:pStyle w:val="BodyText"/>
              <w:ind w:firstLine="0"/>
              <w:jc w:val="right"/>
            </w:pPr>
            <w:r>
              <w:t>(3.39)</w:t>
            </w:r>
          </w:p>
        </w:tc>
      </w:tr>
    </w:tbl>
    <w:p w14:paraId="1CAAD81C" w14:textId="77777777" w:rsidR="00E45479" w:rsidRDefault="00E4547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B0B24">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B0B24">
        <w:t>Figure 3-16</w:t>
      </w:r>
      <w:r w:rsidRPr="00144A26">
        <w:fldChar w:fldCharType="end"/>
      </w:r>
      <w:r>
        <w:t xml:space="preserve">. The change in spot </w:t>
      </w:r>
      <w:r>
        <w:lastRenderedPageBreak/>
        <w:t>size due to wavelength is primarily due to the chromatic aberrations of the optical lenses. One option is to replace the lenses with mirrors in the flight version which eliminate</w:t>
      </w:r>
      <w:r w:rsidR="00131706">
        <w:t>s</w:t>
      </w:r>
      <w:r>
        <w:t xml:space="preserv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14:paraId="61317D57" w14:textId="77777777" w:rsidR="00E45479" w:rsidRDefault="00E45479" w:rsidP="00144A26">
      <w:pPr>
        <w:pStyle w:val="BodyText"/>
        <w:keepNext/>
        <w:ind w:firstLine="0"/>
        <w:jc w:val="center"/>
      </w:pPr>
      <w:r>
        <w:rPr>
          <w:noProof/>
        </w:rPr>
        <w:drawing>
          <wp:inline distT="0" distB="0" distL="0" distR="0" wp14:anchorId="3A772AB5" wp14:editId="08AE23D8">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4"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42A26446" w14:textId="77777777" w:rsidR="00E45479" w:rsidRDefault="00E45479" w:rsidP="005A4636">
      <w:pPr>
        <w:pStyle w:val="Caption"/>
        <w:jc w:val="both"/>
      </w:pPr>
      <w:bookmarkStart w:id="240" w:name="_Ref429668066"/>
      <w:bookmarkStart w:id="241" w:name="_Toc452973867"/>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240"/>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241"/>
    </w:p>
    <w:p w14:paraId="6AED99F5" w14:textId="77777777" w:rsidR="00E45479" w:rsidRPr="00777913" w:rsidRDefault="00E45479" w:rsidP="00777913"/>
    <w:p w14:paraId="3838459D" w14:textId="77777777" w:rsidR="00E45479" w:rsidRPr="00144A26" w:rsidRDefault="00E45479" w:rsidP="00144A26"/>
    <w:p w14:paraId="61D36A61" w14:textId="77777777" w:rsidR="00E45479" w:rsidRDefault="00E45479" w:rsidP="00144A26">
      <w:pPr>
        <w:pStyle w:val="BodyText"/>
        <w:keepNext/>
        <w:ind w:firstLine="0"/>
        <w:jc w:val="center"/>
      </w:pPr>
      <w:r>
        <w:rPr>
          <w:noProof/>
        </w:rPr>
        <w:lastRenderedPageBreak/>
        <w:drawing>
          <wp:inline distT="0" distB="0" distL="0" distR="0" wp14:anchorId="1BA1D0E4" wp14:editId="29D76FE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5"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06A4FCFC" w14:textId="77777777" w:rsidR="00E45479" w:rsidRDefault="00E45479" w:rsidP="005A4636">
      <w:pPr>
        <w:pStyle w:val="Caption"/>
        <w:jc w:val="both"/>
      </w:pPr>
      <w:bookmarkStart w:id="242" w:name="_Ref429668303"/>
      <w:bookmarkStart w:id="243" w:name="_Toc452973868"/>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242"/>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243"/>
    </w:p>
    <w:p w14:paraId="0289F8B0" w14:textId="77777777" w:rsidR="00E45479" w:rsidRPr="00777913" w:rsidRDefault="00E45479" w:rsidP="00777913"/>
    <w:p w14:paraId="021620B4" w14:textId="77777777" w:rsidR="00E45479" w:rsidRDefault="00E45479"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B0B24">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t>
      </w:r>
      <w:r w:rsidR="00131706">
        <w:t>are</w:t>
      </w:r>
      <w:r>
        <w:t xml:space="preserv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t>
      </w:r>
      <w:r w:rsidR="00131706">
        <w:t>is</w:t>
      </w:r>
      <w:r>
        <w:t xml:space="preserve"> not be a concern for the final system. </w:t>
      </w:r>
    </w:p>
    <w:p w14:paraId="25F145AD" w14:textId="77777777" w:rsidR="00E45479" w:rsidRPr="00777913" w:rsidRDefault="00E45479" w:rsidP="00777913"/>
    <w:p w14:paraId="340AD5BC" w14:textId="77777777" w:rsidR="00E45479" w:rsidRPr="00144A26" w:rsidRDefault="00E45479" w:rsidP="00144A26"/>
    <w:p w14:paraId="1EB661F8" w14:textId="77777777" w:rsidR="00E45479" w:rsidRDefault="00E45479" w:rsidP="005032C7">
      <w:pPr>
        <w:pStyle w:val="BodyText"/>
        <w:keepNext/>
        <w:ind w:firstLine="0"/>
        <w:jc w:val="center"/>
      </w:pPr>
      <w:r w:rsidRPr="00D006C0">
        <w:rPr>
          <w:noProof/>
        </w:rPr>
        <w:lastRenderedPageBreak/>
        <w:drawing>
          <wp:inline distT="0" distB="0" distL="0" distR="0" wp14:anchorId="48EBD54B" wp14:editId="1A626DD3">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55D9244F" w14:textId="77777777" w:rsidR="00E45479" w:rsidRDefault="00E45479" w:rsidP="005A4636">
      <w:pPr>
        <w:jc w:val="both"/>
      </w:pPr>
      <w:bookmarkStart w:id="244" w:name="_Ref429738093"/>
      <w:bookmarkStart w:id="245" w:name="_Toc452973869"/>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244"/>
      <w:r>
        <w:t>: The top left is the original test image used for the experiment. The top right, bottom left, and bottom right are the images recorded through the telescopic system at 650, 750, and 850 nm. The system is focused at 800 nm.</w:t>
      </w:r>
      <w:bookmarkEnd w:id="245"/>
    </w:p>
    <w:p w14:paraId="0652D3E7" w14:textId="77777777" w:rsidR="00E45479" w:rsidRPr="00D006C0" w:rsidRDefault="00E45479" w:rsidP="00D006C0"/>
    <w:p w14:paraId="3297F94B" w14:textId="77777777" w:rsidR="00E45479" w:rsidRDefault="00E45479" w:rsidP="001149E3">
      <w:pPr>
        <w:pStyle w:val="Heading2"/>
      </w:pPr>
      <w:bookmarkStart w:id="246" w:name="_Toc452973739"/>
      <w:r>
        <w:t>3.3.3 ALI Optical Design</w:t>
      </w:r>
      <w:bookmarkEnd w:id="246"/>
    </w:p>
    <w:p w14:paraId="0B438AD1" w14:textId="77777777" w:rsidR="00E45479" w:rsidRDefault="00E4547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39311BDD" w14:textId="77777777" w:rsidR="00E45479" w:rsidRDefault="00E45479"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DB0B24">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2C06C002" w14:textId="77777777" w:rsidR="00E45479" w:rsidRDefault="00E45479" w:rsidP="00B50A77">
      <w:pPr>
        <w:pStyle w:val="BodyText"/>
        <w:keepNext/>
        <w:ind w:firstLine="0"/>
        <w:jc w:val="both"/>
      </w:pPr>
      <w:r>
        <w:rPr>
          <w:noProof/>
        </w:rPr>
        <w:drawing>
          <wp:inline distT="0" distB="0" distL="0" distR="0" wp14:anchorId="4D1BE762" wp14:editId="42886920">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1A00D496" w14:textId="77777777" w:rsidR="00E45479" w:rsidRDefault="00E45479" w:rsidP="00B50A77">
      <w:pPr>
        <w:pStyle w:val="Caption"/>
        <w:jc w:val="both"/>
      </w:pPr>
      <w:bookmarkStart w:id="247" w:name="_Ref430341499"/>
      <w:bookmarkStart w:id="248" w:name="_Toc452973870"/>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247"/>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248"/>
      <w:r w:rsidR="00825740">
        <w:t xml:space="preserve"> Originally published as Figure 4 in </w:t>
      </w:r>
      <w:proofErr w:type="spellStart"/>
      <w:r w:rsidR="00825740">
        <w:rPr>
          <w:i/>
        </w:rPr>
        <w:t>Elash</w:t>
      </w:r>
      <w:proofErr w:type="spellEnd"/>
      <w:r w:rsidR="00825740">
        <w:rPr>
          <w:i/>
        </w:rPr>
        <w:t xml:space="preserve"> et al.</w:t>
      </w:r>
      <w:r w:rsidR="00825740">
        <w:t xml:space="preserve"> (2016).</w:t>
      </w:r>
    </w:p>
    <w:p w14:paraId="2CE83963" w14:textId="77777777" w:rsidR="00E45479" w:rsidRPr="00B50A77" w:rsidRDefault="00E45479" w:rsidP="00B50A77"/>
    <w:p w14:paraId="63EE5BF6" w14:textId="77777777" w:rsidR="00E45479" w:rsidRDefault="00E4547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B0B24">
        <w:t>Figure</w:t>
      </w:r>
      <w:r w:rsidRPr="00B50A77">
        <w:rPr>
          <w:b/>
        </w:rPr>
        <w:t xml:space="preserve"> 3-</w:t>
      </w:r>
      <w:r>
        <w:rPr>
          <w:b/>
          <w:noProof/>
        </w:rPr>
        <w:t>18</w:t>
      </w:r>
      <w:r w:rsidRPr="00BB141A">
        <w:fldChar w:fldCharType="end"/>
      </w:r>
      <w:r>
        <w:t xml:space="preserve">. No corrections were attempted to reduce chromatic or spherical aberrations within the system </w:t>
      </w:r>
      <w:r>
        <w:lastRenderedPageBreak/>
        <w:t xml:space="preserve">and the system exhibits coma due to a large field of view and the curvature of the lenses near the edge of the field of view. Analysis with Code V shows that the distortion due to these effects across the center two degrees of the field of view is a change of less than 1% across the entire wavelength range. The final one degree shows a distortion of less than 4%. </w:t>
      </w:r>
    </w:p>
    <w:p w14:paraId="4A4AD3C5" w14:textId="77777777" w:rsidR="00E45479" w:rsidRDefault="00E4547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millimeter where a line pair is a white line followed by a black line. Generally</w:t>
      </w:r>
      <w:r w:rsidR="00131706">
        <w:t>,</w:t>
      </w:r>
      <w:r>
        <w:t xml:space="preserve"> </w:t>
      </w:r>
      <w:r w:rsidR="00131706">
        <w:t xml:space="preserve">when </w:t>
      </w:r>
      <w:r>
        <w:t>increasing line pairs per millimeter</w:t>
      </w:r>
      <w:r w:rsidR="00131706">
        <w:t xml:space="preserve"> leads to a decrease in</w:t>
      </w:r>
      <w:r>
        <w:t xml:space="preserve">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E45479" w14:paraId="63203756" w14:textId="77777777" w:rsidTr="007B5152">
        <w:tc>
          <w:tcPr>
            <w:tcW w:w="6804" w:type="dxa"/>
            <w:tcBorders>
              <w:top w:val="nil"/>
              <w:left w:val="nil"/>
              <w:bottom w:val="nil"/>
              <w:right w:val="nil"/>
            </w:tcBorders>
          </w:tcPr>
          <w:p w14:paraId="33AAF985" w14:textId="77777777" w:rsidR="00E45479" w:rsidRPr="00C40C6B" w:rsidRDefault="00E4547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41332BB3" w14:textId="77777777" w:rsidR="00E45479" w:rsidRDefault="00E45479" w:rsidP="007B5152">
            <w:pPr>
              <w:pStyle w:val="BodyText"/>
              <w:ind w:firstLine="0"/>
              <w:jc w:val="right"/>
            </w:pPr>
            <w:r>
              <w:t>(3.40)</w:t>
            </w:r>
          </w:p>
        </w:tc>
      </w:tr>
    </w:tbl>
    <w:p w14:paraId="65F7B8C1" w14:textId="77777777" w:rsidR="00E45479" w:rsidRDefault="00E4547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B0B24">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14:paraId="6B77AE22" w14:textId="77777777" w:rsidR="00E45479" w:rsidRDefault="00E45479" w:rsidP="001F60E9">
      <w:pPr>
        <w:pStyle w:val="BodyText"/>
        <w:jc w:val="both"/>
      </w:pPr>
      <w:r>
        <w:lastRenderedPageBreak/>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69604F60" w14:textId="77777777" w:rsidR="00E45479" w:rsidRDefault="00E45479" w:rsidP="00F253D0">
      <w:pPr>
        <w:pStyle w:val="BodyText"/>
        <w:keepNext/>
        <w:ind w:firstLine="0"/>
        <w:jc w:val="both"/>
      </w:pPr>
      <w:r>
        <w:rPr>
          <w:noProof/>
        </w:rPr>
        <w:drawing>
          <wp:inline distT="0" distB="0" distL="0" distR="0" wp14:anchorId="0635D841" wp14:editId="5AB5F11B">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ED20DFD" w14:textId="77777777" w:rsidR="00E45479" w:rsidRPr="00EB0117" w:rsidRDefault="00E45479" w:rsidP="005A4636">
      <w:pPr>
        <w:pStyle w:val="Caption"/>
        <w:jc w:val="both"/>
        <w:rPr>
          <w:lang w:val="en-CA"/>
        </w:rPr>
      </w:pPr>
      <w:bookmarkStart w:id="249" w:name="_Ref430339846"/>
      <w:bookmarkStart w:id="250" w:name="_Toc452973871"/>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249"/>
      <w:r>
        <w:t>: MTF analysis performed by Code V for the final ALI design used in campaign.  The 7 pixel running average corresponds to a spatial frequency of 15.5 cycles</w:t>
      </w:r>
      <w:r>
        <w:rPr>
          <w:lang w:val="en-CA"/>
        </w:rPr>
        <w:t>/mm.</w:t>
      </w:r>
      <w:bookmarkEnd w:id="250"/>
    </w:p>
    <w:p w14:paraId="4B6F5CE7" w14:textId="77777777" w:rsidR="00E45479" w:rsidRDefault="00E45479" w:rsidP="00EB0117">
      <w:pPr>
        <w:pStyle w:val="BodyText"/>
        <w:spacing w:line="240" w:lineRule="auto"/>
        <w:jc w:val="both"/>
      </w:pPr>
    </w:p>
    <w:p w14:paraId="0A4BFA64" w14:textId="77777777" w:rsidR="00E45479" w:rsidRDefault="00E45479" w:rsidP="008E5A31">
      <w:pPr>
        <w:pStyle w:val="Caption"/>
        <w:keepNext/>
        <w:jc w:val="center"/>
      </w:pPr>
      <w:bookmarkStart w:id="251" w:name="_Ref433031972"/>
      <w:bookmarkStart w:id="252" w:name="_Toc45297383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251"/>
      <w:r>
        <w:t>: Final ALI optical specifications</w:t>
      </w:r>
      <w:bookmarkEnd w:id="25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E45479" w14:paraId="0884DBA1" w14:textId="77777777" w:rsidTr="006945BA">
        <w:trPr>
          <w:trHeight w:val="379"/>
          <w:jc w:val="center"/>
        </w:trPr>
        <w:tc>
          <w:tcPr>
            <w:tcW w:w="4140" w:type="dxa"/>
            <w:tcBorders>
              <w:top w:val="single" w:sz="4" w:space="0" w:color="auto"/>
              <w:bottom w:val="single" w:sz="4" w:space="0" w:color="auto"/>
            </w:tcBorders>
            <w:vAlign w:val="center"/>
          </w:tcPr>
          <w:p w14:paraId="1FD17418" w14:textId="77777777" w:rsidR="00E45479" w:rsidRDefault="00E45479" w:rsidP="006945BA">
            <w:r>
              <w:t>Parameter</w:t>
            </w:r>
          </w:p>
        </w:tc>
        <w:tc>
          <w:tcPr>
            <w:tcW w:w="1620" w:type="dxa"/>
            <w:tcBorders>
              <w:top w:val="single" w:sz="4" w:space="0" w:color="auto"/>
              <w:bottom w:val="single" w:sz="4" w:space="0" w:color="auto"/>
            </w:tcBorders>
            <w:vAlign w:val="center"/>
          </w:tcPr>
          <w:p w14:paraId="415F852D" w14:textId="77777777" w:rsidR="00E45479" w:rsidRDefault="00E45479" w:rsidP="006945BA">
            <w:r>
              <w:t>Value</w:t>
            </w:r>
          </w:p>
        </w:tc>
      </w:tr>
      <w:tr w:rsidR="00E45479" w14:paraId="748E94D6" w14:textId="77777777" w:rsidTr="006945BA">
        <w:trPr>
          <w:trHeight w:val="379"/>
          <w:jc w:val="center"/>
        </w:trPr>
        <w:tc>
          <w:tcPr>
            <w:tcW w:w="4140" w:type="dxa"/>
            <w:tcBorders>
              <w:top w:val="single" w:sz="4" w:space="0" w:color="auto"/>
            </w:tcBorders>
            <w:vAlign w:val="center"/>
          </w:tcPr>
          <w:p w14:paraId="6BEA5F84" w14:textId="77777777" w:rsidR="00E45479" w:rsidRDefault="00E45479" w:rsidP="006945BA">
            <w:r>
              <w:t>Effective focal length (mm)</w:t>
            </w:r>
          </w:p>
        </w:tc>
        <w:tc>
          <w:tcPr>
            <w:tcW w:w="1620" w:type="dxa"/>
            <w:tcBorders>
              <w:top w:val="single" w:sz="4" w:space="0" w:color="auto"/>
            </w:tcBorders>
            <w:vAlign w:val="center"/>
          </w:tcPr>
          <w:p w14:paraId="195F355B" w14:textId="77777777" w:rsidR="00E45479" w:rsidRDefault="00E45479" w:rsidP="006945BA">
            <w:r>
              <w:t>74.3</w:t>
            </w:r>
          </w:p>
        </w:tc>
      </w:tr>
      <w:tr w:rsidR="00E45479" w14:paraId="5E8EB1B7" w14:textId="77777777" w:rsidTr="006945BA">
        <w:trPr>
          <w:trHeight w:val="379"/>
          <w:jc w:val="center"/>
        </w:trPr>
        <w:tc>
          <w:tcPr>
            <w:tcW w:w="4140" w:type="dxa"/>
            <w:vAlign w:val="center"/>
          </w:tcPr>
          <w:p w14:paraId="1CF0B919" w14:textId="77777777" w:rsidR="00E45479" w:rsidRDefault="00E45479" w:rsidP="006945BA">
            <w:r>
              <w:t>Front end magnification</w:t>
            </w:r>
          </w:p>
        </w:tc>
        <w:tc>
          <w:tcPr>
            <w:tcW w:w="1620" w:type="dxa"/>
            <w:vAlign w:val="center"/>
          </w:tcPr>
          <w:p w14:paraId="59F9C886" w14:textId="77777777" w:rsidR="00E45479" w:rsidRDefault="00E45479" w:rsidP="006945BA">
            <w:r>
              <w:t>0.67</w:t>
            </w:r>
          </w:p>
        </w:tc>
      </w:tr>
      <w:tr w:rsidR="00E45479" w14:paraId="0D62CDCE" w14:textId="77777777" w:rsidTr="006945BA">
        <w:trPr>
          <w:trHeight w:val="380"/>
          <w:jc w:val="center"/>
        </w:trPr>
        <w:tc>
          <w:tcPr>
            <w:tcW w:w="4140" w:type="dxa"/>
            <w:vAlign w:val="center"/>
          </w:tcPr>
          <w:p w14:paraId="2344AF0C" w14:textId="77777777" w:rsidR="00E45479" w:rsidRDefault="00E45479" w:rsidP="006945BA">
            <w:r>
              <w:t>Back end magnification</w:t>
            </w:r>
          </w:p>
        </w:tc>
        <w:tc>
          <w:tcPr>
            <w:tcW w:w="1620" w:type="dxa"/>
            <w:vAlign w:val="center"/>
          </w:tcPr>
          <w:p w14:paraId="1CFC129D" w14:textId="77777777" w:rsidR="00E45479" w:rsidRDefault="00E45479" w:rsidP="006945BA">
            <w:r>
              <w:t>1.27</w:t>
            </w:r>
          </w:p>
        </w:tc>
      </w:tr>
      <w:tr w:rsidR="00E45479" w14:paraId="7791434C" w14:textId="77777777" w:rsidTr="006945BA">
        <w:trPr>
          <w:trHeight w:val="380"/>
          <w:jc w:val="center"/>
        </w:trPr>
        <w:tc>
          <w:tcPr>
            <w:tcW w:w="4140" w:type="dxa"/>
            <w:vAlign w:val="center"/>
          </w:tcPr>
          <w:p w14:paraId="227E173A" w14:textId="77777777" w:rsidR="00E45479" w:rsidRDefault="00E45479" w:rsidP="006945BA">
            <w:r>
              <w:t>Entrance Pupil (mm)</w:t>
            </w:r>
          </w:p>
        </w:tc>
        <w:tc>
          <w:tcPr>
            <w:tcW w:w="1620" w:type="dxa"/>
            <w:vAlign w:val="center"/>
          </w:tcPr>
          <w:p w14:paraId="5A4DD92C" w14:textId="77777777" w:rsidR="00E45479" w:rsidRDefault="00E45479" w:rsidP="006945BA">
            <w:r>
              <w:t>9.91</w:t>
            </w:r>
          </w:p>
        </w:tc>
      </w:tr>
      <w:tr w:rsidR="00E45479" w14:paraId="54419C10" w14:textId="77777777" w:rsidTr="006945BA">
        <w:trPr>
          <w:trHeight w:val="379"/>
          <w:jc w:val="center"/>
        </w:trPr>
        <w:tc>
          <w:tcPr>
            <w:tcW w:w="4140" w:type="dxa"/>
            <w:vAlign w:val="center"/>
          </w:tcPr>
          <w:p w14:paraId="1ACFC468" w14:textId="77777777" w:rsidR="00E45479" w:rsidRPr="001F4D4B" w:rsidRDefault="00E45479" w:rsidP="006945BA">
            <w:r>
              <w:t>Field of view (</w:t>
            </w:r>
            <w:r>
              <w:rPr>
                <w:vertAlign w:val="superscript"/>
              </w:rPr>
              <w:t>o</w:t>
            </w:r>
            <w:r>
              <w:t>)</w:t>
            </w:r>
          </w:p>
        </w:tc>
        <w:tc>
          <w:tcPr>
            <w:tcW w:w="1620" w:type="dxa"/>
            <w:vAlign w:val="center"/>
          </w:tcPr>
          <w:p w14:paraId="2FAE7EC2" w14:textId="77777777" w:rsidR="00E45479" w:rsidRDefault="00E45479" w:rsidP="006945BA">
            <w:r>
              <w:t>6.0 x 5.0</w:t>
            </w:r>
          </w:p>
        </w:tc>
      </w:tr>
      <w:tr w:rsidR="00E45479" w14:paraId="3FFEF2F6" w14:textId="77777777" w:rsidTr="006945BA">
        <w:trPr>
          <w:trHeight w:val="380"/>
          <w:jc w:val="center"/>
        </w:trPr>
        <w:tc>
          <w:tcPr>
            <w:tcW w:w="4140" w:type="dxa"/>
            <w:vAlign w:val="center"/>
          </w:tcPr>
          <w:p w14:paraId="740CE581" w14:textId="77777777" w:rsidR="00E45479" w:rsidRDefault="00E45479" w:rsidP="006945BA">
            <w:r>
              <w:t>F-number</w:t>
            </w:r>
          </w:p>
        </w:tc>
        <w:tc>
          <w:tcPr>
            <w:tcW w:w="1620" w:type="dxa"/>
            <w:vAlign w:val="center"/>
          </w:tcPr>
          <w:p w14:paraId="2DCD81F2" w14:textId="77777777" w:rsidR="00E45479" w:rsidRDefault="00E45479" w:rsidP="006945BA">
            <w:r>
              <w:t>7.5</w:t>
            </w:r>
          </w:p>
        </w:tc>
      </w:tr>
      <w:tr w:rsidR="00E45479" w14:paraId="2C215449" w14:textId="77777777" w:rsidTr="006945BA">
        <w:trPr>
          <w:trHeight w:val="379"/>
          <w:jc w:val="center"/>
        </w:trPr>
        <w:tc>
          <w:tcPr>
            <w:tcW w:w="4140" w:type="dxa"/>
            <w:vAlign w:val="center"/>
          </w:tcPr>
          <w:p w14:paraId="32BB9D3C" w14:textId="77777777" w:rsidR="00E45479" w:rsidRDefault="00E45479" w:rsidP="006945BA">
            <w:r>
              <w:t>Image size (mm)</w:t>
            </w:r>
          </w:p>
        </w:tc>
        <w:tc>
          <w:tcPr>
            <w:tcW w:w="1620" w:type="dxa"/>
            <w:vAlign w:val="center"/>
          </w:tcPr>
          <w:p w14:paraId="628BE6C7" w14:textId="77777777" w:rsidR="00E45479" w:rsidRDefault="00E45479" w:rsidP="006945BA">
            <w:r>
              <w:t>9 x 7.5</w:t>
            </w:r>
          </w:p>
        </w:tc>
      </w:tr>
      <w:tr w:rsidR="00E45479" w14:paraId="294D4508" w14:textId="77777777" w:rsidTr="006945BA">
        <w:trPr>
          <w:trHeight w:val="380"/>
          <w:jc w:val="center"/>
        </w:trPr>
        <w:tc>
          <w:tcPr>
            <w:tcW w:w="4140" w:type="dxa"/>
            <w:vAlign w:val="center"/>
          </w:tcPr>
          <w:p w14:paraId="15AB2EE4" w14:textId="77777777" w:rsidR="00E45479" w:rsidRDefault="00E45479" w:rsidP="006945BA">
            <w:r>
              <w:t>Image size (pixels)</w:t>
            </w:r>
          </w:p>
        </w:tc>
        <w:tc>
          <w:tcPr>
            <w:tcW w:w="1620" w:type="dxa"/>
            <w:vAlign w:val="center"/>
          </w:tcPr>
          <w:p w14:paraId="6332A769" w14:textId="77777777" w:rsidR="00E45479" w:rsidRDefault="00E45479" w:rsidP="006945BA">
            <w:r>
              <w:t>1000 x 800</w:t>
            </w:r>
          </w:p>
        </w:tc>
      </w:tr>
      <w:tr w:rsidR="00E45479" w14:paraId="11414B79" w14:textId="77777777" w:rsidTr="006945BA">
        <w:trPr>
          <w:trHeight w:val="379"/>
          <w:jc w:val="center"/>
        </w:trPr>
        <w:tc>
          <w:tcPr>
            <w:tcW w:w="4140" w:type="dxa"/>
            <w:vAlign w:val="center"/>
          </w:tcPr>
          <w:p w14:paraId="145E0E3D" w14:textId="77777777" w:rsidR="00E45479" w:rsidRDefault="00E45479" w:rsidP="006945BA">
            <w:r>
              <w:lastRenderedPageBreak/>
              <w:t>Resolved image size (averaged pixels)</w:t>
            </w:r>
          </w:p>
        </w:tc>
        <w:tc>
          <w:tcPr>
            <w:tcW w:w="1620" w:type="dxa"/>
            <w:vAlign w:val="center"/>
          </w:tcPr>
          <w:p w14:paraId="7754F4D3" w14:textId="77777777" w:rsidR="00E45479" w:rsidRDefault="00E45479" w:rsidP="006945BA">
            <w:r>
              <w:t>143 x 114</w:t>
            </w:r>
          </w:p>
        </w:tc>
      </w:tr>
      <w:tr w:rsidR="00E45479" w14:paraId="5F047CFA" w14:textId="77777777" w:rsidTr="006945BA">
        <w:trPr>
          <w:trHeight w:val="380"/>
          <w:jc w:val="center"/>
        </w:trPr>
        <w:tc>
          <w:tcPr>
            <w:tcW w:w="4140" w:type="dxa"/>
            <w:tcBorders>
              <w:bottom w:val="single" w:sz="4" w:space="0" w:color="auto"/>
            </w:tcBorders>
            <w:vAlign w:val="center"/>
          </w:tcPr>
          <w:p w14:paraId="10F92E83" w14:textId="77777777" w:rsidR="00E45479" w:rsidRDefault="00E45479" w:rsidP="006945BA">
            <w:r>
              <w:t>Spectral range (nm)</w:t>
            </w:r>
          </w:p>
        </w:tc>
        <w:tc>
          <w:tcPr>
            <w:tcW w:w="1620" w:type="dxa"/>
            <w:tcBorders>
              <w:bottom w:val="single" w:sz="4" w:space="0" w:color="auto"/>
            </w:tcBorders>
            <w:vAlign w:val="center"/>
          </w:tcPr>
          <w:p w14:paraId="427A0AFE" w14:textId="77777777" w:rsidR="00E45479" w:rsidRDefault="00E45479" w:rsidP="006945BA">
            <w:r>
              <w:t>650-950</w:t>
            </w:r>
          </w:p>
        </w:tc>
      </w:tr>
    </w:tbl>
    <w:p w14:paraId="4A3B6055" w14:textId="77777777" w:rsidR="00E45479" w:rsidRDefault="00E45479" w:rsidP="008417A6">
      <w:pPr>
        <w:pStyle w:val="BodyText"/>
        <w:jc w:val="both"/>
      </w:pPr>
    </w:p>
    <w:p w14:paraId="62EB6ABA" w14:textId="77777777" w:rsidR="00E45479" w:rsidRDefault="00E45479" w:rsidP="008E5A31">
      <w:pPr>
        <w:pStyle w:val="BodyText"/>
        <w:jc w:val="both"/>
      </w:pPr>
      <w:r>
        <w:t xml:space="preserve">An experiment to determine the exposure times and entrance pupil of ALI </w:t>
      </w:r>
      <w:r w:rsidR="00131706">
        <w:t>is</w:t>
      </w:r>
      <w:r>
        <w:t xml:space="preserv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xml:space="preserve">. </w:t>
      </w:r>
    </w:p>
    <w:p w14:paraId="7C6A5734" w14:textId="77777777" w:rsidR="00E45479" w:rsidRDefault="00E4547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w:t>
      </w:r>
      <w:r>
        <w:lastRenderedPageBreak/>
        <w:t>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16A06CD7" w14:textId="77777777" w:rsidR="00E45479" w:rsidRDefault="00E45479" w:rsidP="00D00277">
      <w:pPr>
        <w:pStyle w:val="Heading2"/>
      </w:pPr>
      <w:bookmarkStart w:id="253" w:name="_Toc452973740"/>
      <w:r>
        <w:t>3.3.4 Correction to the Optical Design</w:t>
      </w:r>
      <w:bookmarkEnd w:id="253"/>
    </w:p>
    <w:p w14:paraId="237C2CD4" w14:textId="77777777" w:rsidR="00E45479" w:rsidRDefault="00E4547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14:paraId="6DD087BF" w14:textId="77777777" w:rsidR="00E45479" w:rsidRDefault="00E4547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B0B24">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14:paraId="73F49635" w14:textId="77777777" w:rsidR="00E45479" w:rsidRPr="00976C26" w:rsidRDefault="00E45479" w:rsidP="006452A8">
      <w:pPr>
        <w:pStyle w:val="BodyText"/>
        <w:jc w:val="both"/>
      </w:pPr>
      <w:r>
        <w:lastRenderedPageBreak/>
        <w:t>This change results in several secondary changes to the system. First, the f-number is increased up to 8.0 which reduce</w:t>
      </w:r>
      <w:r w:rsidR="00131706">
        <w:t>s</w:t>
      </w:r>
      <w:r>
        <w:t xml:space="preserve"> the throughput of the system over but the last half of a degree of the field of view become</w:t>
      </w:r>
      <w:r w:rsidR="00131706">
        <w:t>s</w:t>
      </w:r>
      <w:r>
        <w:t xml:space="preserv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14:paraId="093357C8" w14:textId="77777777" w:rsidR="00E45479" w:rsidRDefault="00E45479" w:rsidP="00B408FE">
      <w:pPr>
        <w:pStyle w:val="Caption"/>
        <w:keepNext/>
        <w:jc w:val="center"/>
      </w:pPr>
      <w:bookmarkStart w:id="254" w:name="_Ref430347971"/>
      <w:bookmarkStart w:id="255" w:name="_Toc45297383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254"/>
      <w:r>
        <w:t>: Revised ALI optical specifications</w:t>
      </w:r>
      <w:bookmarkEnd w:id="25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E45479" w14:paraId="68C43AB3" w14:textId="77777777" w:rsidTr="00BC74E1">
        <w:trPr>
          <w:trHeight w:val="379"/>
          <w:jc w:val="center"/>
        </w:trPr>
        <w:tc>
          <w:tcPr>
            <w:tcW w:w="4315" w:type="dxa"/>
            <w:tcBorders>
              <w:top w:val="single" w:sz="4" w:space="0" w:color="auto"/>
              <w:bottom w:val="single" w:sz="4" w:space="0" w:color="auto"/>
            </w:tcBorders>
            <w:vAlign w:val="center"/>
          </w:tcPr>
          <w:p w14:paraId="11BB561F" w14:textId="77777777" w:rsidR="00E45479" w:rsidRDefault="00E45479" w:rsidP="00BC74E1">
            <w:r>
              <w:t>Parameter</w:t>
            </w:r>
          </w:p>
        </w:tc>
        <w:tc>
          <w:tcPr>
            <w:tcW w:w="1350" w:type="dxa"/>
            <w:tcBorders>
              <w:top w:val="single" w:sz="4" w:space="0" w:color="auto"/>
              <w:bottom w:val="single" w:sz="4" w:space="0" w:color="auto"/>
            </w:tcBorders>
            <w:vAlign w:val="center"/>
          </w:tcPr>
          <w:p w14:paraId="5AE39B28" w14:textId="77777777" w:rsidR="00E45479" w:rsidRDefault="00E45479" w:rsidP="00BC74E1">
            <w:r>
              <w:t>Value</w:t>
            </w:r>
          </w:p>
        </w:tc>
      </w:tr>
      <w:tr w:rsidR="00E45479" w14:paraId="5AFA0CC5" w14:textId="77777777" w:rsidTr="00BC74E1">
        <w:trPr>
          <w:trHeight w:val="379"/>
          <w:jc w:val="center"/>
        </w:trPr>
        <w:tc>
          <w:tcPr>
            <w:tcW w:w="4315" w:type="dxa"/>
            <w:tcBorders>
              <w:top w:val="single" w:sz="4" w:space="0" w:color="auto"/>
            </w:tcBorders>
            <w:vAlign w:val="center"/>
          </w:tcPr>
          <w:p w14:paraId="4B0CD7D1" w14:textId="77777777" w:rsidR="00E45479" w:rsidRDefault="00E45479" w:rsidP="00BC74E1">
            <w:r>
              <w:t>Effective focal length (mm)</w:t>
            </w:r>
          </w:p>
        </w:tc>
        <w:tc>
          <w:tcPr>
            <w:tcW w:w="1350" w:type="dxa"/>
            <w:tcBorders>
              <w:top w:val="single" w:sz="4" w:space="0" w:color="auto"/>
            </w:tcBorders>
            <w:vAlign w:val="center"/>
          </w:tcPr>
          <w:p w14:paraId="46C05141" w14:textId="77777777" w:rsidR="00E45479" w:rsidRDefault="00E45479" w:rsidP="00BC74E1">
            <w:r>
              <w:t>78.9</w:t>
            </w:r>
          </w:p>
        </w:tc>
      </w:tr>
      <w:tr w:rsidR="00E45479" w14:paraId="7A3CB85F" w14:textId="77777777" w:rsidTr="00BC74E1">
        <w:trPr>
          <w:trHeight w:val="379"/>
          <w:jc w:val="center"/>
        </w:trPr>
        <w:tc>
          <w:tcPr>
            <w:tcW w:w="4315" w:type="dxa"/>
            <w:vAlign w:val="center"/>
          </w:tcPr>
          <w:p w14:paraId="45C8B975" w14:textId="77777777" w:rsidR="00E45479" w:rsidRDefault="00E45479" w:rsidP="00BC74E1">
            <w:r>
              <w:t>Front end magnification</w:t>
            </w:r>
          </w:p>
        </w:tc>
        <w:tc>
          <w:tcPr>
            <w:tcW w:w="1350" w:type="dxa"/>
            <w:vAlign w:val="center"/>
          </w:tcPr>
          <w:p w14:paraId="407F99D1" w14:textId="77777777" w:rsidR="00E45479" w:rsidRDefault="00E45479" w:rsidP="00BC74E1">
            <w:r>
              <w:t>0.80</w:t>
            </w:r>
          </w:p>
        </w:tc>
      </w:tr>
      <w:tr w:rsidR="00E45479" w14:paraId="5024C876" w14:textId="77777777" w:rsidTr="00BC74E1">
        <w:trPr>
          <w:trHeight w:val="380"/>
          <w:jc w:val="center"/>
        </w:trPr>
        <w:tc>
          <w:tcPr>
            <w:tcW w:w="4315" w:type="dxa"/>
            <w:vAlign w:val="center"/>
          </w:tcPr>
          <w:p w14:paraId="0679FF5D" w14:textId="77777777" w:rsidR="00E45479" w:rsidRDefault="00E45479" w:rsidP="00BC74E1">
            <w:r>
              <w:t>Back end magnification</w:t>
            </w:r>
          </w:p>
        </w:tc>
        <w:tc>
          <w:tcPr>
            <w:tcW w:w="1350" w:type="dxa"/>
            <w:vAlign w:val="center"/>
          </w:tcPr>
          <w:p w14:paraId="1146472A" w14:textId="77777777" w:rsidR="00E45479" w:rsidRDefault="00E45479" w:rsidP="00BC74E1">
            <w:r>
              <w:t>0.98</w:t>
            </w:r>
          </w:p>
        </w:tc>
      </w:tr>
      <w:tr w:rsidR="00E45479" w14:paraId="0262B8D4" w14:textId="77777777" w:rsidTr="00BC74E1">
        <w:trPr>
          <w:trHeight w:val="380"/>
          <w:jc w:val="center"/>
        </w:trPr>
        <w:tc>
          <w:tcPr>
            <w:tcW w:w="4315" w:type="dxa"/>
            <w:vAlign w:val="center"/>
          </w:tcPr>
          <w:p w14:paraId="2E2B252B" w14:textId="77777777" w:rsidR="00E45479" w:rsidRDefault="00E45479" w:rsidP="00BC74E1">
            <w:r>
              <w:t>Entrance Pupil (mm)</w:t>
            </w:r>
          </w:p>
        </w:tc>
        <w:tc>
          <w:tcPr>
            <w:tcW w:w="1350" w:type="dxa"/>
            <w:vAlign w:val="center"/>
          </w:tcPr>
          <w:p w14:paraId="483DB557" w14:textId="77777777" w:rsidR="00E45479" w:rsidRDefault="00E45479" w:rsidP="00BC74E1">
            <w:r>
              <w:t>9.91</w:t>
            </w:r>
          </w:p>
        </w:tc>
      </w:tr>
      <w:tr w:rsidR="00E45479" w14:paraId="559ECFFB" w14:textId="77777777" w:rsidTr="00BC74E1">
        <w:trPr>
          <w:trHeight w:val="379"/>
          <w:jc w:val="center"/>
        </w:trPr>
        <w:tc>
          <w:tcPr>
            <w:tcW w:w="4315" w:type="dxa"/>
            <w:vAlign w:val="center"/>
          </w:tcPr>
          <w:p w14:paraId="205957E9" w14:textId="77777777" w:rsidR="00E45479" w:rsidRPr="001F4D4B" w:rsidRDefault="00E45479" w:rsidP="00BC74E1">
            <w:r>
              <w:t>Field of view (</w:t>
            </w:r>
            <w:r>
              <w:rPr>
                <w:vertAlign w:val="superscript"/>
              </w:rPr>
              <w:t>o</w:t>
            </w:r>
            <w:r>
              <w:t>)</w:t>
            </w:r>
          </w:p>
        </w:tc>
        <w:tc>
          <w:tcPr>
            <w:tcW w:w="1350" w:type="dxa"/>
            <w:vAlign w:val="center"/>
          </w:tcPr>
          <w:p w14:paraId="1E8E56A6" w14:textId="77777777" w:rsidR="00E45479" w:rsidRDefault="00E45479" w:rsidP="00BC74E1">
            <w:r>
              <w:t>6.0 x 5.0</w:t>
            </w:r>
          </w:p>
        </w:tc>
      </w:tr>
      <w:tr w:rsidR="00E45479" w14:paraId="0EDC0FA5" w14:textId="77777777" w:rsidTr="00BC74E1">
        <w:trPr>
          <w:trHeight w:val="380"/>
          <w:jc w:val="center"/>
        </w:trPr>
        <w:tc>
          <w:tcPr>
            <w:tcW w:w="4315" w:type="dxa"/>
            <w:vAlign w:val="center"/>
          </w:tcPr>
          <w:p w14:paraId="489DBA6F" w14:textId="77777777" w:rsidR="00E45479" w:rsidRDefault="00E45479" w:rsidP="00BC74E1">
            <w:r>
              <w:t>F-number</w:t>
            </w:r>
          </w:p>
        </w:tc>
        <w:tc>
          <w:tcPr>
            <w:tcW w:w="1350" w:type="dxa"/>
            <w:vAlign w:val="center"/>
          </w:tcPr>
          <w:p w14:paraId="6605FD87" w14:textId="77777777" w:rsidR="00E45479" w:rsidRDefault="00E45479" w:rsidP="00BC74E1">
            <w:r>
              <w:t>8.0</w:t>
            </w:r>
          </w:p>
        </w:tc>
      </w:tr>
      <w:tr w:rsidR="00E45479" w14:paraId="65BE0111" w14:textId="77777777" w:rsidTr="00BC74E1">
        <w:trPr>
          <w:trHeight w:val="379"/>
          <w:jc w:val="center"/>
        </w:trPr>
        <w:tc>
          <w:tcPr>
            <w:tcW w:w="4315" w:type="dxa"/>
            <w:vAlign w:val="center"/>
          </w:tcPr>
          <w:p w14:paraId="2B50DA20" w14:textId="77777777" w:rsidR="00E45479" w:rsidRDefault="00E45479" w:rsidP="00BC74E1">
            <w:r>
              <w:t>Image size (mm)</w:t>
            </w:r>
          </w:p>
        </w:tc>
        <w:tc>
          <w:tcPr>
            <w:tcW w:w="1350" w:type="dxa"/>
            <w:vAlign w:val="center"/>
          </w:tcPr>
          <w:p w14:paraId="57CCC568" w14:textId="77777777" w:rsidR="00E45479" w:rsidRDefault="00E45479" w:rsidP="00BC74E1">
            <w:r>
              <w:t>8.5 x 7.1</w:t>
            </w:r>
          </w:p>
        </w:tc>
      </w:tr>
      <w:tr w:rsidR="00E45479" w14:paraId="4E3657EC" w14:textId="77777777" w:rsidTr="00BC74E1">
        <w:trPr>
          <w:trHeight w:val="380"/>
          <w:jc w:val="center"/>
        </w:trPr>
        <w:tc>
          <w:tcPr>
            <w:tcW w:w="4315" w:type="dxa"/>
            <w:vAlign w:val="center"/>
          </w:tcPr>
          <w:p w14:paraId="453BE4A8" w14:textId="77777777" w:rsidR="00E45479" w:rsidRDefault="00E45479" w:rsidP="00BC74E1">
            <w:r>
              <w:t>Image size (pixels)</w:t>
            </w:r>
          </w:p>
        </w:tc>
        <w:tc>
          <w:tcPr>
            <w:tcW w:w="1350" w:type="dxa"/>
            <w:vAlign w:val="center"/>
          </w:tcPr>
          <w:p w14:paraId="25BFE80F" w14:textId="77777777" w:rsidR="00E45479" w:rsidRDefault="00E45479" w:rsidP="00BC74E1">
            <w:r>
              <w:t>945 x 789</w:t>
            </w:r>
          </w:p>
        </w:tc>
      </w:tr>
      <w:tr w:rsidR="00E45479" w14:paraId="64F9C8B3" w14:textId="77777777" w:rsidTr="00BC74E1">
        <w:trPr>
          <w:trHeight w:val="379"/>
          <w:jc w:val="center"/>
        </w:trPr>
        <w:tc>
          <w:tcPr>
            <w:tcW w:w="4315" w:type="dxa"/>
            <w:vAlign w:val="center"/>
          </w:tcPr>
          <w:p w14:paraId="15D7D5B9" w14:textId="77777777" w:rsidR="00E45479" w:rsidRDefault="00E45479" w:rsidP="00BC74E1">
            <w:r>
              <w:t>Resolved image size (averaged pixels)</w:t>
            </w:r>
          </w:p>
        </w:tc>
        <w:tc>
          <w:tcPr>
            <w:tcW w:w="1350" w:type="dxa"/>
            <w:vAlign w:val="center"/>
          </w:tcPr>
          <w:p w14:paraId="142EDDA5" w14:textId="77777777" w:rsidR="00E45479" w:rsidRDefault="00E45479" w:rsidP="00BC74E1">
            <w:r>
              <w:t>135 x 114</w:t>
            </w:r>
          </w:p>
        </w:tc>
      </w:tr>
      <w:tr w:rsidR="00E45479" w14:paraId="687ED52A" w14:textId="77777777" w:rsidTr="00BC74E1">
        <w:trPr>
          <w:trHeight w:val="380"/>
          <w:jc w:val="center"/>
        </w:trPr>
        <w:tc>
          <w:tcPr>
            <w:tcW w:w="4315" w:type="dxa"/>
            <w:vAlign w:val="center"/>
          </w:tcPr>
          <w:p w14:paraId="5D9558FC" w14:textId="77777777" w:rsidR="00E45479" w:rsidRDefault="00E45479" w:rsidP="00BC74E1">
            <w:r>
              <w:t>Spectral range (nm)</w:t>
            </w:r>
          </w:p>
        </w:tc>
        <w:tc>
          <w:tcPr>
            <w:tcW w:w="1350" w:type="dxa"/>
            <w:vAlign w:val="center"/>
          </w:tcPr>
          <w:p w14:paraId="4583B335" w14:textId="77777777" w:rsidR="00E45479" w:rsidRDefault="00E45479" w:rsidP="00BC74E1">
            <w:r>
              <w:t>650-950</w:t>
            </w:r>
          </w:p>
        </w:tc>
      </w:tr>
    </w:tbl>
    <w:p w14:paraId="64C48F16" w14:textId="77777777" w:rsidR="00E45479" w:rsidRDefault="00E45479" w:rsidP="00DA13AB">
      <w:pPr>
        <w:pStyle w:val="BodyText"/>
        <w:spacing w:line="240" w:lineRule="auto"/>
        <w:ind w:firstLine="0"/>
        <w:jc w:val="both"/>
      </w:pPr>
    </w:p>
    <w:p w14:paraId="63B22F3C" w14:textId="77777777" w:rsidR="00E45479" w:rsidRDefault="00E45479" w:rsidP="002403D8">
      <w:pPr>
        <w:pStyle w:val="Heading1"/>
      </w:pPr>
      <w:bookmarkStart w:id="256" w:name="_Toc452973741"/>
      <w:r>
        <w:t>3.4 Opto-Mechanical Design and Thermal Balancing</w:t>
      </w:r>
      <w:bookmarkEnd w:id="256"/>
    </w:p>
    <w:p w14:paraId="45CAEE62" w14:textId="77777777" w:rsidR="00E45479" w:rsidRDefault="00E45479" w:rsidP="00B94CEE">
      <w:pPr>
        <w:pStyle w:val="BodyText"/>
        <w:jc w:val="both"/>
      </w:pPr>
      <w:r w:rsidRPr="00B94CEE">
        <w:t xml:space="preserve">Upon the finalization of the optical design </w:t>
      </w:r>
      <w:r>
        <w:t>of the system, an opto-mechanical system was required for use of a stratospheric balloon. This section give</w:t>
      </w:r>
      <w:r w:rsidR="00131706">
        <w:t>s</w:t>
      </w:r>
      <w:r>
        <w:t xml:space="preserve"> an overview of the hardware used to transform ALI from a laboratory breadboard to a flight model</w:t>
      </w:r>
      <w:r w:rsidRPr="00B94CEE">
        <w:t xml:space="preserve">. </w:t>
      </w:r>
      <w:r>
        <w:t xml:space="preserve"> The</w:t>
      </w:r>
      <w:r w:rsidRPr="00B94CEE">
        <w:t xml:space="preserve"> opto-mechanical design </w:t>
      </w:r>
      <w:r>
        <w:t>discuss</w:t>
      </w:r>
      <w:r w:rsidR="00131706">
        <w:t>es</w:t>
      </w:r>
      <w:r>
        <w:t xml:space="preserve"> the optics component framing within the system, stray light reduction, as well as the addition of a light tight case</w:t>
      </w:r>
      <w:r w:rsidRPr="00B94CEE">
        <w:t>.</w:t>
      </w:r>
      <w:r>
        <w:t xml:space="preserve"> Following </w:t>
      </w:r>
      <w:r w:rsidR="00131706">
        <w:t>is</w:t>
      </w:r>
      <w:r>
        <w:t xml:space="preserve"> a brief overview of the thermal concerns of the system and how the system was designed to minimize the thermal risks. </w:t>
      </w:r>
    </w:p>
    <w:p w14:paraId="1527FA6C" w14:textId="77777777" w:rsidR="00E45479" w:rsidRDefault="00E45479" w:rsidP="00446EBA">
      <w:pPr>
        <w:pStyle w:val="Heading2"/>
      </w:pPr>
      <w:bookmarkStart w:id="257" w:name="_Toc452973742"/>
      <w:r>
        <w:lastRenderedPageBreak/>
        <w:t>3.4.1 Opto-Mechanical Design</w:t>
      </w:r>
      <w:bookmarkEnd w:id="257"/>
    </w:p>
    <w:p w14:paraId="39BECC63" w14:textId="77777777" w:rsidR="00E45479" w:rsidRDefault="00E4547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67B3D2EC" w14:textId="77777777" w:rsidR="00E45479" w:rsidRDefault="00E4547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14:paraId="78AF8338" w14:textId="77777777" w:rsidR="00E45479" w:rsidRDefault="00E4547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0049F33C" w14:textId="77777777" w:rsidR="00E45479" w:rsidRDefault="00E45479" w:rsidP="005F0420">
      <w:pPr>
        <w:pStyle w:val="BodyText"/>
        <w:keepNext/>
        <w:ind w:firstLine="0"/>
      </w:pPr>
      <w:r>
        <w:rPr>
          <w:noProof/>
        </w:rPr>
        <w:drawing>
          <wp:inline distT="0" distB="0" distL="0" distR="0" wp14:anchorId="10EF7B31" wp14:editId="4E55CD3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004E9E3" w14:textId="77777777" w:rsidR="00E45479" w:rsidRDefault="00E45479" w:rsidP="005A4636">
      <w:pPr>
        <w:pStyle w:val="Caption"/>
        <w:jc w:val="both"/>
      </w:pPr>
      <w:bookmarkStart w:id="258" w:name="_Ref430353387"/>
      <w:bookmarkStart w:id="259" w:name="_Toc452973872"/>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258"/>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259"/>
    </w:p>
    <w:p w14:paraId="478D7FEF" w14:textId="77777777" w:rsidR="00E45479" w:rsidRPr="005F0420" w:rsidRDefault="00E45479" w:rsidP="005F0420"/>
    <w:p w14:paraId="1A71CD37" w14:textId="77777777" w:rsidR="00E45479" w:rsidRDefault="00E4547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Once the aligning of the optical system was completed, the components were glued into place to prevent slippage during transportation and flight. </w:t>
      </w:r>
    </w:p>
    <w:p w14:paraId="1ADA8535" w14:textId="77777777" w:rsidR="00E45479" w:rsidRDefault="00E4547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14:paraId="4C350E02" w14:textId="77777777" w:rsidR="00E45479" w:rsidRDefault="00E4547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2A672EB5" w14:textId="77777777" w:rsidR="00E45479" w:rsidRDefault="00E45479"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14:paraId="53779046" w14:textId="77777777" w:rsidR="00E45479" w:rsidRDefault="00E45479" w:rsidP="00B15A38">
      <w:pPr>
        <w:pStyle w:val="BodyText"/>
        <w:keepNext/>
        <w:ind w:firstLine="0"/>
      </w:pPr>
      <w:r>
        <w:rPr>
          <w:noProof/>
        </w:rPr>
        <w:lastRenderedPageBreak/>
        <w:drawing>
          <wp:inline distT="0" distB="0" distL="0" distR="0" wp14:anchorId="4CAF46BF" wp14:editId="7B39DFF4">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30">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2CE6A1F3" w14:textId="77777777" w:rsidR="00E45479" w:rsidRDefault="00E45479" w:rsidP="005A4636">
      <w:pPr>
        <w:pStyle w:val="Caption"/>
        <w:jc w:val="both"/>
      </w:pPr>
      <w:bookmarkStart w:id="260" w:name="_Ref430355443"/>
      <w:bookmarkStart w:id="261" w:name="_Toc452973873"/>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260"/>
      <w:r>
        <w:t>: The custom mounting hardware design to mount the AOTF and QSI CCD camera into ALI's opto-mechanical design. Left: Custom AOTF mounting hardware. Right: The five piece QSI CCD camera mounting hardware.</w:t>
      </w:r>
      <w:bookmarkEnd w:id="261"/>
    </w:p>
    <w:p w14:paraId="26DFBCEC" w14:textId="77777777" w:rsidR="00E45479" w:rsidRPr="00B15A38" w:rsidRDefault="00E45479" w:rsidP="00B15A38"/>
    <w:p w14:paraId="705F74CF" w14:textId="77777777" w:rsidR="00E45479" w:rsidRDefault="00E4547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14:paraId="1911298E" w14:textId="77777777" w:rsidR="00E45479" w:rsidRDefault="00E4547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w:t>
      </w:r>
    </w:p>
    <w:p w14:paraId="4273E5E8" w14:textId="77777777" w:rsidR="00E45479" w:rsidRDefault="00E45479"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7347CD65" w14:textId="77777777" w:rsidR="00E45479" w:rsidRDefault="00E45479" w:rsidP="005E0BA3">
      <w:pPr>
        <w:pStyle w:val="BodyText"/>
        <w:keepNext/>
        <w:ind w:firstLine="0"/>
        <w:jc w:val="center"/>
      </w:pPr>
      <w:r>
        <w:rPr>
          <w:noProof/>
        </w:rPr>
        <w:drawing>
          <wp:inline distT="0" distB="0" distL="0" distR="0" wp14:anchorId="76519A49" wp14:editId="3398CC18">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249F8CE9" w14:textId="77777777" w:rsidR="00E45479" w:rsidRDefault="00E45479" w:rsidP="005A4636">
      <w:pPr>
        <w:pStyle w:val="Caption"/>
        <w:jc w:val="both"/>
      </w:pPr>
      <w:bookmarkStart w:id="262" w:name="_Ref430702827"/>
      <w:bookmarkStart w:id="263" w:name="_Toc45297387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262"/>
      <w:r>
        <w:t>: ALI opto-mechanical system with three degree horizontal tilt and designed baffle discussed in section 3.4.2.</w:t>
      </w:r>
      <w:bookmarkEnd w:id="263"/>
      <w:r w:rsidR="00825740">
        <w:t xml:space="preserve"> Originally published as Figure 5 in </w:t>
      </w:r>
      <w:proofErr w:type="spellStart"/>
      <w:r w:rsidR="00825740">
        <w:rPr>
          <w:i/>
        </w:rPr>
        <w:t>Elash</w:t>
      </w:r>
      <w:proofErr w:type="spellEnd"/>
      <w:r w:rsidR="00825740">
        <w:rPr>
          <w:i/>
        </w:rPr>
        <w:t xml:space="preserve"> et al.</w:t>
      </w:r>
      <w:r w:rsidR="00825740">
        <w:t xml:space="preserve"> (2016).</w:t>
      </w:r>
    </w:p>
    <w:p w14:paraId="17ED8BCE" w14:textId="77777777" w:rsidR="00E45479" w:rsidRDefault="00E45479" w:rsidP="00634D0D">
      <w:pPr>
        <w:pStyle w:val="BodyText"/>
        <w:jc w:val="both"/>
      </w:pPr>
    </w:p>
    <w:p w14:paraId="0F192A6A" w14:textId="77777777" w:rsidR="00E45479" w:rsidRDefault="00E45479"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B0B24">
        <w:t>Figure</w:t>
      </w:r>
      <w:r w:rsidRPr="00634D0D">
        <w:rPr>
          <w:b/>
        </w:rPr>
        <w:t xml:space="preserve"> 3-</w:t>
      </w:r>
      <w:r>
        <w:rPr>
          <w:b/>
          <w:noProof/>
        </w:rPr>
        <w:t>22</w:t>
      </w:r>
      <w:r w:rsidRPr="00634D0D">
        <w:fldChar w:fldCharType="end"/>
      </w:r>
      <w:r>
        <w:t>.</w:t>
      </w:r>
    </w:p>
    <w:p w14:paraId="537CF069" w14:textId="77777777" w:rsidR="00E45479" w:rsidRPr="00634D0D" w:rsidRDefault="00E4547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7B1FC60E" w14:textId="77777777" w:rsidR="00E45479" w:rsidRPr="00446EBA" w:rsidRDefault="00E45479" w:rsidP="00B15A38">
      <w:pPr>
        <w:pStyle w:val="Heading2"/>
      </w:pPr>
      <w:bookmarkStart w:id="264" w:name="_Toc452973743"/>
      <w:r>
        <w:t>3.4.2 Baffle Design</w:t>
      </w:r>
      <w:bookmarkEnd w:id="264"/>
    </w:p>
    <w:p w14:paraId="0CFE0618" w14:textId="77777777" w:rsidR="00E45479" w:rsidRDefault="00E4547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083C75B4" w14:textId="77777777" w:rsidR="00E45479" w:rsidRDefault="00E45479" w:rsidP="00EF6EF9">
      <w:pPr>
        <w:pStyle w:val="BodyText"/>
        <w:jc w:val="both"/>
      </w:pPr>
      <w:r>
        <w:t xml:space="preserve">When designing a baffle several design aspects need to be considered. Consideration must be given to the length and width of the baffle as a larger, well-designed baffle </w:t>
      </w:r>
      <w:r w:rsidR="00131706">
        <w:t>is</w:t>
      </w:r>
      <w:r>
        <w:t xml:space="preserve"> able to </w:t>
      </w:r>
      <w:r w:rsidR="00131706">
        <w:t>more efficiently</w:t>
      </w:r>
      <w:r>
        <w:t xml:space="preserve"> remove out-of-field light but increase</w:t>
      </w:r>
      <w:r w:rsidR="00131706">
        <w:t>s</w:t>
      </w:r>
      <w:r>
        <w:t xml:space="preserv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127C2999" w14:textId="77777777" w:rsidR="00E45479" w:rsidRDefault="00E45479" w:rsidP="00AF6DB5">
      <w:pPr>
        <w:pStyle w:val="BodyText"/>
        <w:jc w:val="both"/>
      </w:pPr>
      <w:r>
        <w:lastRenderedPageBreak/>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405496B1" w14:textId="77777777" w:rsidR="00E45479" w:rsidRDefault="00E4547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14:paraId="0825E26A" w14:textId="77777777" w:rsidR="00E45479" w:rsidRPr="002D4F08" w:rsidRDefault="00E45479" w:rsidP="0098624E">
      <w:pPr>
        <w:pStyle w:val="BodyText"/>
        <w:jc w:val="both"/>
      </w:pPr>
      <w:r>
        <w:t>Also, one always needs to make sure the optical stop located within the baffle is placed at the same location as the optical design. If the location of the optical stop is changed from the baffle design, it affect</w:t>
      </w:r>
      <w:r w:rsidR="00131706">
        <w:t>s</w:t>
      </w:r>
      <w:r>
        <w:t xml:space="preserve">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306BB561" w14:textId="77777777" w:rsidR="00E45479" w:rsidRDefault="00E4547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14:paraId="2F1A1EE9" w14:textId="77777777" w:rsidR="00E45479" w:rsidRDefault="00E45479" w:rsidP="00EF6EF9">
      <w:pPr>
        <w:pStyle w:val="BodyText"/>
        <w:jc w:val="both"/>
      </w:pPr>
      <w:r>
        <w:t xml:space="preserve">The optimal baffle geometry design method </w:t>
      </w:r>
      <w:r w:rsidR="00131706">
        <w:t>is</w:t>
      </w:r>
      <w:r>
        <w:t xml:space="preserve"> described. In </w:t>
      </w:r>
      <w:r w:rsidRPr="00836EE1">
        <w:fldChar w:fldCharType="begin"/>
      </w:r>
      <w:r w:rsidRPr="00836EE1">
        <w:instrText xml:space="preserve"> REF _Ref430623639 \h  \* MERGEFORMAT </w:instrText>
      </w:r>
      <w:r w:rsidRPr="00836EE1">
        <w:fldChar w:fldCharType="separate"/>
      </w:r>
      <w:r w:rsidRPr="00DB0B24">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18208DDD" w14:textId="77777777" w:rsidR="00E45479" w:rsidRDefault="00E45479" w:rsidP="005B7CC8">
      <w:pPr>
        <w:pStyle w:val="BodyText"/>
        <w:keepNext/>
        <w:ind w:firstLine="0"/>
        <w:jc w:val="both"/>
      </w:pPr>
      <w:r>
        <w:rPr>
          <w:noProof/>
        </w:rPr>
        <w:drawing>
          <wp:inline distT="0" distB="0" distL="0" distR="0" wp14:anchorId="07DA8C04" wp14:editId="663A1A0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33EF1A1F" w14:textId="77777777" w:rsidR="00E45479" w:rsidRDefault="00E45479" w:rsidP="005A4636">
      <w:pPr>
        <w:pStyle w:val="Caption"/>
        <w:jc w:val="both"/>
      </w:pPr>
      <w:bookmarkStart w:id="265" w:name="_Ref430623639"/>
      <w:bookmarkStart w:id="266" w:name="_Toc452973875"/>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265"/>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266"/>
    </w:p>
    <w:p w14:paraId="76C9F1FF" w14:textId="77777777" w:rsidR="00E45479" w:rsidRDefault="00E45479" w:rsidP="00EF6EF9">
      <w:pPr>
        <w:pStyle w:val="BodyText"/>
        <w:jc w:val="both"/>
      </w:pPr>
    </w:p>
    <w:p w14:paraId="3C55C291" w14:textId="77777777" w:rsidR="00E45479" w:rsidRDefault="00E4547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B0B24">
        <w:t>Figure 3-23</w:t>
      </w:r>
      <w:r w:rsidRPr="00431AE3">
        <w:fldChar w:fldCharType="end"/>
      </w:r>
      <w:r>
        <w:t>b.</w:t>
      </w:r>
    </w:p>
    <w:p w14:paraId="41160320" w14:textId="77777777" w:rsidR="00E45479" w:rsidRDefault="00E45479" w:rsidP="00EF6EF9">
      <w:pPr>
        <w:pStyle w:val="BodyText"/>
        <w:jc w:val="both"/>
      </w:pPr>
      <w:r>
        <w:lastRenderedPageBreak/>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B0B24">
        <w:t>Figure 3-23</w:t>
      </w:r>
      <w:r w:rsidRPr="007C7564">
        <w:fldChar w:fldCharType="end"/>
      </w:r>
      <w:r>
        <w:t>c.</w:t>
      </w:r>
    </w:p>
    <w:p w14:paraId="0482C349" w14:textId="77777777" w:rsidR="00E45479" w:rsidRDefault="00E4547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B0B24">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14:paraId="278A8723" w14:textId="77777777" w:rsidR="00E45479" w:rsidRDefault="00E45479" w:rsidP="0098624E">
      <w:pPr>
        <w:pStyle w:val="BodyText"/>
        <w:keepNext/>
        <w:ind w:firstLine="0"/>
      </w:pPr>
      <w:r>
        <w:rPr>
          <w:noProof/>
        </w:rPr>
        <w:drawing>
          <wp:inline distT="0" distB="0" distL="0" distR="0" wp14:anchorId="5E04FDDE" wp14:editId="008C158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086F055D" w14:textId="77777777" w:rsidR="00E45479" w:rsidRDefault="00E45479" w:rsidP="005A4636">
      <w:pPr>
        <w:pStyle w:val="Caption"/>
        <w:jc w:val="both"/>
      </w:pPr>
      <w:bookmarkStart w:id="267" w:name="_Ref430625358"/>
      <w:bookmarkStart w:id="268" w:name="_Toc452973876"/>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267"/>
      <w:r>
        <w:t>: A cross-section view of the ALI baffle system. All dimensions on the drawing are in millimeters and the sloped black lines show the 6 degree field of view.</w:t>
      </w:r>
      <w:bookmarkEnd w:id="268"/>
    </w:p>
    <w:p w14:paraId="262D6461" w14:textId="77777777" w:rsidR="00E45479" w:rsidRPr="005B7CC8" w:rsidRDefault="00E45479" w:rsidP="005B7CC8"/>
    <w:p w14:paraId="36709B6E" w14:textId="77777777" w:rsidR="00E45479" w:rsidRDefault="00E45479"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B0B24">
        <w:t>Figure 3-24</w:t>
      </w:r>
      <w:r w:rsidRPr="0074783E">
        <w:fldChar w:fldCharType="end"/>
      </w:r>
      <w:r>
        <w:t xml:space="preserve"> which accounts for the thickness of the materials and machining tolerances. </w:t>
      </w:r>
    </w:p>
    <w:p w14:paraId="19079BA9" w14:textId="77777777" w:rsidR="00E45479" w:rsidRDefault="00E45479" w:rsidP="00F1697D">
      <w:pPr>
        <w:pStyle w:val="BodyText"/>
        <w:keepNext/>
        <w:jc w:val="center"/>
      </w:pPr>
      <w:r>
        <w:rPr>
          <w:noProof/>
        </w:rPr>
        <w:drawing>
          <wp:inline distT="0" distB="0" distL="0" distR="0" wp14:anchorId="19219FE7" wp14:editId="3A001093">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4">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53EB6DEC" w14:textId="77777777" w:rsidR="00E45479" w:rsidRDefault="00E45479" w:rsidP="005A4636">
      <w:pPr>
        <w:pStyle w:val="Caption"/>
        <w:jc w:val="both"/>
      </w:pPr>
      <w:bookmarkStart w:id="269" w:name="_Ref430701686"/>
      <w:bookmarkStart w:id="270" w:name="_Toc452973877"/>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269"/>
      <w:r>
        <w:t>: ALI baffle vain profile. Dimensions are in millimeters.</w:t>
      </w:r>
      <w:bookmarkEnd w:id="270"/>
      <w:r>
        <w:t xml:space="preserve"> </w:t>
      </w:r>
    </w:p>
    <w:p w14:paraId="09E4D42C" w14:textId="77777777" w:rsidR="00E45479" w:rsidRPr="005B7CC8" w:rsidRDefault="00E45479" w:rsidP="005B7CC8"/>
    <w:p w14:paraId="2AAC62DE" w14:textId="77777777" w:rsidR="00E45479" w:rsidRDefault="00E4547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B0B24">
        <w:t>Figure</w:t>
      </w:r>
      <w:r w:rsidRPr="00386B8C">
        <w:rPr>
          <w:b/>
        </w:rPr>
        <w:t xml:space="preserve"> </w:t>
      </w:r>
      <w:r w:rsidRPr="00DB0B24">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B0B24">
        <w:t>Figure 3-26</w:t>
      </w:r>
      <w:r w:rsidRPr="000B5E33">
        <w:fldChar w:fldCharType="end"/>
      </w:r>
      <w:r>
        <w:t>.</w:t>
      </w:r>
    </w:p>
    <w:p w14:paraId="3259B20B" w14:textId="77777777" w:rsidR="00E45479" w:rsidRPr="00670C71" w:rsidRDefault="00E45479" w:rsidP="00670C71"/>
    <w:p w14:paraId="36103034" w14:textId="77777777" w:rsidR="00E45479" w:rsidRDefault="00E45479" w:rsidP="000B5E33">
      <w:pPr>
        <w:pStyle w:val="BodyText"/>
        <w:keepNext/>
        <w:ind w:firstLine="0"/>
        <w:jc w:val="both"/>
      </w:pPr>
      <w:r w:rsidRPr="000B5E33">
        <w:rPr>
          <w:noProof/>
        </w:rPr>
        <w:lastRenderedPageBreak/>
        <w:drawing>
          <wp:inline distT="0" distB="0" distL="0" distR="0" wp14:anchorId="2F88AA76" wp14:editId="290044F0">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14:paraId="26161D6C" w14:textId="77777777" w:rsidR="00E45479" w:rsidRDefault="00E45479" w:rsidP="005A4636">
      <w:pPr>
        <w:pStyle w:val="Caption"/>
        <w:jc w:val="both"/>
      </w:pPr>
      <w:bookmarkStart w:id="271" w:name="_Ref430625938"/>
      <w:bookmarkStart w:id="272" w:name="_Toc452973878"/>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271"/>
      <w:r>
        <w:t>:</w:t>
      </w:r>
      <w:r w:rsidRPr="000B5E33">
        <w:t xml:space="preserve"> </w:t>
      </w:r>
      <w:r>
        <w:t>Final ALI optical and opto-mechanical assembly.</w:t>
      </w:r>
      <w:bookmarkEnd w:id="272"/>
    </w:p>
    <w:p w14:paraId="39738C9B" w14:textId="77777777" w:rsidR="00E45479" w:rsidRPr="000B5E33" w:rsidRDefault="00E45479" w:rsidP="000B5E33"/>
    <w:p w14:paraId="20E5DE04" w14:textId="77777777" w:rsidR="00E45479" w:rsidRDefault="00E45479" w:rsidP="00B15A38">
      <w:pPr>
        <w:pStyle w:val="Heading2"/>
      </w:pPr>
      <w:bookmarkStart w:id="273" w:name="_Toc452973744"/>
      <w:r>
        <w:t>3.4.3 Light Tight Case</w:t>
      </w:r>
      <w:bookmarkEnd w:id="273"/>
    </w:p>
    <w:p w14:paraId="2D8312C6" w14:textId="77777777" w:rsidR="00E45479" w:rsidRDefault="00E4547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B0B24">
        <w:t>Figure 3-27</w:t>
      </w:r>
      <w:r w:rsidRPr="00634D0D">
        <w:fldChar w:fldCharType="end"/>
      </w:r>
      <w:r>
        <w:t>.</w:t>
      </w:r>
    </w:p>
    <w:p w14:paraId="18740F2C" w14:textId="77777777" w:rsidR="00E45479" w:rsidRDefault="00E45479" w:rsidP="00634D0D">
      <w:pPr>
        <w:pStyle w:val="BodyText"/>
        <w:keepNext/>
        <w:ind w:firstLine="0"/>
        <w:jc w:val="center"/>
      </w:pPr>
      <w:r w:rsidRPr="007A5996">
        <w:rPr>
          <w:noProof/>
        </w:rPr>
        <w:lastRenderedPageBreak/>
        <w:drawing>
          <wp:inline distT="0" distB="0" distL="0" distR="0" wp14:anchorId="0A617D63" wp14:editId="5913FC68">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6"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14:paraId="3776CB46" w14:textId="77777777" w:rsidR="00E45479" w:rsidRDefault="00E45479" w:rsidP="005A4636">
      <w:pPr>
        <w:pStyle w:val="Caption"/>
        <w:jc w:val="both"/>
      </w:pPr>
      <w:bookmarkStart w:id="274" w:name="_Ref430702944"/>
      <w:bookmarkStart w:id="275" w:name="_Toc45297387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274"/>
      <w:r>
        <w:t>: ALI optical system with light tight case attached. Three degree horizontal tilt not present in this image.</w:t>
      </w:r>
      <w:bookmarkEnd w:id="275"/>
    </w:p>
    <w:p w14:paraId="6361106C" w14:textId="77777777" w:rsidR="00E45479" w:rsidRPr="008B7F82" w:rsidRDefault="00E45479" w:rsidP="008B7F82"/>
    <w:p w14:paraId="1DBFF0D4" w14:textId="77777777" w:rsidR="00E45479" w:rsidRDefault="00E45479" w:rsidP="0084360C">
      <w:pPr>
        <w:pStyle w:val="Heading2"/>
      </w:pPr>
      <w:bookmarkStart w:id="276" w:name="_Toc452973745"/>
      <w:r>
        <w:t>3.4.4 Thermal Considerations</w:t>
      </w:r>
      <w:bookmarkEnd w:id="276"/>
    </w:p>
    <w:p w14:paraId="6786B693" w14:textId="77777777" w:rsidR="00E45479" w:rsidRDefault="00E4547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 xml:space="preserve">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t>
      </w:r>
      <w:r w:rsidR="00131706">
        <w:t>is</w:t>
      </w:r>
      <w:r>
        <w:t xml:space="preserve"> a discussion of various thermal concerns within ALI.</w:t>
      </w:r>
    </w:p>
    <w:p w14:paraId="36172322" w14:textId="77777777" w:rsidR="00E45479" w:rsidRDefault="00E4547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 xml:space="preserve">the all other electronic components reduces the concern since this case </w:t>
      </w:r>
      <w:r w:rsidR="00131706">
        <w:t>is</w:t>
      </w:r>
      <w:r>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14:paraId="30ABA140" w14:textId="77777777" w:rsidR="00E45479" w:rsidRDefault="00E45479"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14:paraId="4355DC2E" w14:textId="77777777" w:rsidR="00E45479" w:rsidRDefault="00E4547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14:paraId="4FECB8EF" w14:textId="77777777" w:rsidR="00E45479" w:rsidRPr="005A00C4" w:rsidRDefault="00E45479"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477F9C10" w14:textId="77777777" w:rsidR="00E45479" w:rsidRDefault="00E45479" w:rsidP="00446EBA">
      <w:pPr>
        <w:pStyle w:val="Heading1"/>
      </w:pPr>
      <w:bookmarkStart w:id="277" w:name="_Toc452973746"/>
      <w:r>
        <w:t>3.5 Control Software</w:t>
      </w:r>
      <w:bookmarkEnd w:id="277"/>
    </w:p>
    <w:p w14:paraId="0592F998" w14:textId="77777777" w:rsidR="00E45479" w:rsidRDefault="00E45479" w:rsidP="00780657">
      <w:pPr>
        <w:pStyle w:val="BodyText"/>
        <w:jc w:val="both"/>
      </w:pPr>
      <w:r>
        <w:t xml:space="preserve">During the stratospheric balloon flight, software </w:t>
      </w:r>
      <w:r w:rsidR="00131706">
        <w:t>is</w:t>
      </w:r>
      <w:r>
        <w:t xml:space="preserv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14:paraId="727DDF48" w14:textId="77777777" w:rsidR="00E45479" w:rsidRDefault="00E4547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DB0B24">
        <w:t>Figure 3-28</w:t>
      </w:r>
      <w:r w:rsidRPr="00183E7A">
        <w:fldChar w:fldCharType="end"/>
      </w:r>
      <w:r>
        <w:t xml:space="preserve"> by blue, green, orange, purple, and yellow respectively.</w:t>
      </w:r>
    </w:p>
    <w:p w14:paraId="61EBCDA8" w14:textId="77777777" w:rsidR="00E45479" w:rsidRDefault="00E45479" w:rsidP="008D4218">
      <w:pPr>
        <w:pStyle w:val="BodyText"/>
        <w:keepNext/>
        <w:ind w:firstLine="0"/>
        <w:jc w:val="center"/>
      </w:pPr>
      <w:r>
        <w:rPr>
          <w:noProof/>
        </w:rPr>
        <w:drawing>
          <wp:inline distT="0" distB="0" distL="0" distR="0" wp14:anchorId="6EC6F985" wp14:editId="625F580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E3D93A7" w14:textId="77777777" w:rsidR="00E45479" w:rsidRDefault="00E45479" w:rsidP="005A4636">
      <w:pPr>
        <w:pStyle w:val="Caption"/>
        <w:jc w:val="both"/>
      </w:pPr>
      <w:bookmarkStart w:id="278" w:name="_Ref430872821"/>
      <w:bookmarkStart w:id="279" w:name="_Toc452973880"/>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278"/>
      <w:r>
        <w:t>: A complete flow diagram showing interaction between all the of ALI software modules on the on board ALI flight computer.</w:t>
      </w:r>
      <w:bookmarkEnd w:id="279"/>
    </w:p>
    <w:p w14:paraId="0B563D8C" w14:textId="77777777" w:rsidR="00E45479" w:rsidRPr="008D4218" w:rsidRDefault="00E45479" w:rsidP="008D4218"/>
    <w:p w14:paraId="0683C91A" w14:textId="77777777" w:rsidR="00E45479" w:rsidRDefault="00E4547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14:paraId="08C6A87D" w14:textId="77777777" w:rsidR="00E45479" w:rsidRDefault="00E4547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14:paraId="483A862C" w14:textId="77777777" w:rsidR="00E45479" w:rsidRDefault="00E4547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DB0B24">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14:paraId="083A19C2" w14:textId="77777777" w:rsidR="00E45479" w:rsidRDefault="00E45479" w:rsidP="00CF2106">
      <w:pPr>
        <w:pStyle w:val="Caption"/>
        <w:keepNext/>
        <w:jc w:val="center"/>
      </w:pPr>
      <w:bookmarkStart w:id="280" w:name="_Ref430875030"/>
      <w:bookmarkStart w:id="281" w:name="_Toc45297383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280"/>
      <w:r>
        <w:t>: Location of ALI temperature sensors.</w:t>
      </w:r>
      <w:bookmarkEnd w:id="28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E45479" w14:paraId="7BF0524B" w14:textId="77777777" w:rsidTr="00BC74E1">
        <w:trPr>
          <w:trHeight w:hRule="exact" w:val="340"/>
          <w:jc w:val="center"/>
        </w:trPr>
        <w:tc>
          <w:tcPr>
            <w:tcW w:w="1003" w:type="dxa"/>
            <w:tcBorders>
              <w:top w:val="single" w:sz="4" w:space="0" w:color="auto"/>
              <w:bottom w:val="single" w:sz="4" w:space="0" w:color="auto"/>
            </w:tcBorders>
          </w:tcPr>
          <w:p w14:paraId="37FADDCD" w14:textId="77777777" w:rsidR="00E45479" w:rsidRDefault="00E4547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14:paraId="2E1BCF66" w14:textId="77777777" w:rsidR="00E45479" w:rsidRDefault="00E45479" w:rsidP="00BC74E1">
            <w:pPr>
              <w:pStyle w:val="BodyText"/>
              <w:ind w:firstLine="0"/>
            </w:pPr>
            <w:r>
              <w:t>Sensor Location</w:t>
            </w:r>
          </w:p>
        </w:tc>
      </w:tr>
      <w:tr w:rsidR="00E45479" w14:paraId="6E6F8714" w14:textId="77777777" w:rsidTr="00BC74E1">
        <w:trPr>
          <w:trHeight w:hRule="exact" w:val="340"/>
          <w:jc w:val="center"/>
        </w:trPr>
        <w:tc>
          <w:tcPr>
            <w:tcW w:w="1003" w:type="dxa"/>
            <w:tcBorders>
              <w:top w:val="single" w:sz="4" w:space="0" w:color="auto"/>
            </w:tcBorders>
          </w:tcPr>
          <w:p w14:paraId="4D920A12" w14:textId="77777777" w:rsidR="00E45479" w:rsidRDefault="00E45479" w:rsidP="001D74BB">
            <w:pPr>
              <w:pStyle w:val="BodyText"/>
              <w:spacing w:line="276" w:lineRule="auto"/>
              <w:ind w:firstLine="0"/>
            </w:pPr>
            <w:r>
              <w:t>1</w:t>
            </w:r>
          </w:p>
        </w:tc>
        <w:tc>
          <w:tcPr>
            <w:tcW w:w="3942" w:type="dxa"/>
            <w:tcBorders>
              <w:top w:val="single" w:sz="4" w:space="0" w:color="auto"/>
            </w:tcBorders>
          </w:tcPr>
          <w:p w14:paraId="76993412" w14:textId="77777777" w:rsidR="00E45479" w:rsidRDefault="00E45479" w:rsidP="001D74BB">
            <w:pPr>
              <w:pStyle w:val="BodyText"/>
              <w:ind w:firstLine="0"/>
            </w:pPr>
            <w:r>
              <w:t>Aluminum wall of electronics case</w:t>
            </w:r>
          </w:p>
        </w:tc>
      </w:tr>
      <w:tr w:rsidR="00E45479" w14:paraId="7DFBD695" w14:textId="77777777" w:rsidTr="00BC74E1">
        <w:trPr>
          <w:trHeight w:hRule="exact" w:val="340"/>
          <w:jc w:val="center"/>
        </w:trPr>
        <w:tc>
          <w:tcPr>
            <w:tcW w:w="1003" w:type="dxa"/>
          </w:tcPr>
          <w:p w14:paraId="479E03E0" w14:textId="77777777" w:rsidR="00E45479" w:rsidRDefault="00E45479" w:rsidP="001D74BB">
            <w:pPr>
              <w:pStyle w:val="BodyText"/>
              <w:spacing w:line="276" w:lineRule="auto"/>
              <w:ind w:firstLine="0"/>
            </w:pPr>
            <w:r>
              <w:t>2</w:t>
            </w:r>
          </w:p>
        </w:tc>
        <w:tc>
          <w:tcPr>
            <w:tcW w:w="3942" w:type="dxa"/>
          </w:tcPr>
          <w:p w14:paraId="14077AB9" w14:textId="77777777" w:rsidR="00E45479" w:rsidRDefault="00E45479" w:rsidP="00780657">
            <w:pPr>
              <w:pStyle w:val="BodyText"/>
              <w:ind w:firstLine="0"/>
            </w:pPr>
            <w:r>
              <w:t>Cooling plat of RF Driver</w:t>
            </w:r>
          </w:p>
        </w:tc>
      </w:tr>
      <w:tr w:rsidR="00E45479" w14:paraId="73687D92" w14:textId="77777777" w:rsidTr="00BC74E1">
        <w:trPr>
          <w:trHeight w:hRule="exact" w:val="340"/>
          <w:jc w:val="center"/>
        </w:trPr>
        <w:tc>
          <w:tcPr>
            <w:tcW w:w="1003" w:type="dxa"/>
          </w:tcPr>
          <w:p w14:paraId="416407FE" w14:textId="77777777" w:rsidR="00E45479" w:rsidRDefault="00E45479" w:rsidP="001D74BB">
            <w:pPr>
              <w:pStyle w:val="BodyText"/>
              <w:spacing w:line="276" w:lineRule="auto"/>
              <w:ind w:firstLine="0"/>
            </w:pPr>
            <w:r>
              <w:t>3</w:t>
            </w:r>
          </w:p>
        </w:tc>
        <w:tc>
          <w:tcPr>
            <w:tcW w:w="3942" w:type="dxa"/>
          </w:tcPr>
          <w:p w14:paraId="35936A79" w14:textId="77777777" w:rsidR="00E45479" w:rsidRDefault="00E45479" w:rsidP="00780657">
            <w:pPr>
              <w:pStyle w:val="BodyText"/>
              <w:ind w:firstLine="0"/>
            </w:pPr>
            <w:r>
              <w:t>OCELOT CPU heatsink</w:t>
            </w:r>
          </w:p>
        </w:tc>
      </w:tr>
      <w:tr w:rsidR="00E45479" w14:paraId="6EC0FFD8" w14:textId="77777777" w:rsidTr="00BC74E1">
        <w:trPr>
          <w:trHeight w:hRule="exact" w:val="340"/>
          <w:jc w:val="center"/>
        </w:trPr>
        <w:tc>
          <w:tcPr>
            <w:tcW w:w="1003" w:type="dxa"/>
          </w:tcPr>
          <w:p w14:paraId="0AA62D2C" w14:textId="77777777" w:rsidR="00E45479" w:rsidRDefault="00E45479" w:rsidP="001D74BB">
            <w:pPr>
              <w:pStyle w:val="BodyText"/>
              <w:spacing w:line="276" w:lineRule="auto"/>
              <w:ind w:firstLine="0"/>
            </w:pPr>
            <w:r>
              <w:t>4</w:t>
            </w:r>
          </w:p>
        </w:tc>
        <w:tc>
          <w:tcPr>
            <w:tcW w:w="3942" w:type="dxa"/>
          </w:tcPr>
          <w:p w14:paraId="241FB073" w14:textId="77777777" w:rsidR="00E45479" w:rsidRDefault="00E45479" w:rsidP="00CF2106">
            <w:pPr>
              <w:pStyle w:val="BodyText"/>
              <w:ind w:firstLine="0"/>
            </w:pPr>
            <w:r>
              <w:t>Aluminum wall of power supply case</w:t>
            </w:r>
          </w:p>
        </w:tc>
      </w:tr>
      <w:tr w:rsidR="00E45479" w14:paraId="579E8804" w14:textId="77777777" w:rsidTr="00BC74E1">
        <w:trPr>
          <w:trHeight w:hRule="exact" w:val="340"/>
          <w:jc w:val="center"/>
        </w:trPr>
        <w:tc>
          <w:tcPr>
            <w:tcW w:w="1003" w:type="dxa"/>
          </w:tcPr>
          <w:p w14:paraId="7D23FA06" w14:textId="77777777" w:rsidR="00E45479" w:rsidRDefault="00E45479" w:rsidP="001D74BB">
            <w:pPr>
              <w:pStyle w:val="BodyText"/>
              <w:spacing w:line="276" w:lineRule="auto"/>
              <w:ind w:firstLine="0"/>
            </w:pPr>
            <w:r>
              <w:t>5</w:t>
            </w:r>
          </w:p>
        </w:tc>
        <w:tc>
          <w:tcPr>
            <w:tcW w:w="3942" w:type="dxa"/>
          </w:tcPr>
          <w:p w14:paraId="683BC26C" w14:textId="77777777" w:rsidR="00E45479" w:rsidRDefault="00E45479" w:rsidP="00780657">
            <w:pPr>
              <w:pStyle w:val="BodyText"/>
              <w:ind w:firstLine="0"/>
            </w:pPr>
            <w:r>
              <w:t>5 V power supply transducer</w:t>
            </w:r>
          </w:p>
        </w:tc>
      </w:tr>
      <w:tr w:rsidR="00E45479" w14:paraId="2902506E" w14:textId="77777777" w:rsidTr="00BC74E1">
        <w:trPr>
          <w:trHeight w:hRule="exact" w:val="340"/>
          <w:jc w:val="center"/>
        </w:trPr>
        <w:tc>
          <w:tcPr>
            <w:tcW w:w="1003" w:type="dxa"/>
          </w:tcPr>
          <w:p w14:paraId="77D4F909" w14:textId="77777777" w:rsidR="00E45479" w:rsidRDefault="00E45479" w:rsidP="001D74BB">
            <w:pPr>
              <w:pStyle w:val="BodyText"/>
              <w:spacing w:line="276" w:lineRule="auto"/>
              <w:ind w:firstLine="0"/>
            </w:pPr>
            <w:r>
              <w:t>6</w:t>
            </w:r>
          </w:p>
        </w:tc>
        <w:tc>
          <w:tcPr>
            <w:tcW w:w="3942" w:type="dxa"/>
          </w:tcPr>
          <w:p w14:paraId="4062CA93" w14:textId="77777777" w:rsidR="00E45479" w:rsidRDefault="00E45479" w:rsidP="00780657">
            <w:pPr>
              <w:pStyle w:val="BodyText"/>
              <w:ind w:firstLine="0"/>
            </w:pPr>
            <w:r>
              <w:t>12 V power supply transducer</w:t>
            </w:r>
          </w:p>
        </w:tc>
      </w:tr>
      <w:tr w:rsidR="00E45479" w14:paraId="00521F81" w14:textId="77777777" w:rsidTr="00BC74E1">
        <w:trPr>
          <w:trHeight w:hRule="exact" w:val="340"/>
          <w:jc w:val="center"/>
        </w:trPr>
        <w:tc>
          <w:tcPr>
            <w:tcW w:w="1003" w:type="dxa"/>
          </w:tcPr>
          <w:p w14:paraId="58D45C6F" w14:textId="77777777" w:rsidR="00E45479" w:rsidRDefault="00E45479" w:rsidP="001D74BB">
            <w:pPr>
              <w:pStyle w:val="BodyText"/>
              <w:spacing w:line="276" w:lineRule="auto"/>
              <w:ind w:firstLine="0"/>
            </w:pPr>
            <w:r>
              <w:t>7</w:t>
            </w:r>
          </w:p>
        </w:tc>
        <w:tc>
          <w:tcPr>
            <w:tcW w:w="3942" w:type="dxa"/>
          </w:tcPr>
          <w:p w14:paraId="65EAEB4F" w14:textId="77777777" w:rsidR="00E45479" w:rsidRDefault="00E45479" w:rsidP="00780657">
            <w:pPr>
              <w:pStyle w:val="BodyText"/>
              <w:ind w:firstLine="0"/>
            </w:pPr>
            <w:r>
              <w:t>Front of ALI baffle just inside system</w:t>
            </w:r>
          </w:p>
        </w:tc>
      </w:tr>
      <w:tr w:rsidR="00E45479" w14:paraId="792822DE" w14:textId="77777777" w:rsidTr="00BC74E1">
        <w:trPr>
          <w:trHeight w:hRule="exact" w:val="340"/>
          <w:jc w:val="center"/>
        </w:trPr>
        <w:tc>
          <w:tcPr>
            <w:tcW w:w="1003" w:type="dxa"/>
          </w:tcPr>
          <w:p w14:paraId="698F3742" w14:textId="77777777" w:rsidR="00E45479" w:rsidRDefault="00E45479" w:rsidP="001D74BB">
            <w:pPr>
              <w:pStyle w:val="BodyText"/>
              <w:spacing w:line="276" w:lineRule="auto"/>
              <w:ind w:firstLine="0"/>
            </w:pPr>
            <w:r>
              <w:t>8</w:t>
            </w:r>
          </w:p>
        </w:tc>
        <w:tc>
          <w:tcPr>
            <w:tcW w:w="3942" w:type="dxa"/>
          </w:tcPr>
          <w:p w14:paraId="3647BCF0" w14:textId="77777777" w:rsidR="00E45479" w:rsidRDefault="00E45479" w:rsidP="00780657">
            <w:pPr>
              <w:pStyle w:val="BodyText"/>
              <w:ind w:firstLine="0"/>
            </w:pPr>
            <w:r>
              <w:t>On the CCD camera</w:t>
            </w:r>
          </w:p>
        </w:tc>
      </w:tr>
    </w:tbl>
    <w:p w14:paraId="13CE9D21" w14:textId="77777777" w:rsidR="00E45479" w:rsidRDefault="00E45479" w:rsidP="000B57E3">
      <w:pPr>
        <w:pStyle w:val="BodyText"/>
        <w:spacing w:line="240" w:lineRule="auto"/>
        <w:jc w:val="both"/>
      </w:pPr>
    </w:p>
    <w:p w14:paraId="786EC5D7" w14:textId="77777777" w:rsidR="00E45479" w:rsidRDefault="00E45479"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14:paraId="4CA8B48D" w14:textId="77777777" w:rsidR="00E45479" w:rsidRDefault="00E45479" w:rsidP="00710C34">
      <w:pPr>
        <w:pStyle w:val="BodyText"/>
        <w:jc w:val="both"/>
      </w:pPr>
      <w:r>
        <w:t xml:space="preserve">When the science </w:t>
      </w:r>
      <w:r w:rsidR="00131706">
        <w:t xml:space="preserve">operations are enabled ALI </w:t>
      </w:r>
      <w:r>
        <w:t>load</w:t>
      </w:r>
      <w:r w:rsidR="00131706">
        <w:t>s</w:t>
      </w:r>
      <w:r>
        <w:t xml:space="preserve"> in an operational mode as specified from the ground. The science mode control</w:t>
      </w:r>
      <w:r w:rsidR="00131706">
        <w:t>s</w:t>
      </w:r>
      <w:r>
        <w:t xml:space="preserve">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14:paraId="7F237157" w14:textId="77777777" w:rsidR="00E45479" w:rsidRPr="00780657" w:rsidRDefault="00E4547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14:paraId="0DC01AEF" w14:textId="77777777" w:rsidR="00E45479" w:rsidRPr="00A434E3" w:rsidRDefault="00E45479" w:rsidP="00A434E3">
      <w:pPr>
        <w:pStyle w:val="Heading1"/>
      </w:pPr>
      <w:bookmarkStart w:id="282" w:name="_Toc452973747"/>
      <w:r>
        <w:t>3.6 ALI Calibrations and System Test</w:t>
      </w:r>
      <w:bookmarkEnd w:id="282"/>
    </w:p>
    <w:p w14:paraId="1DD5EDE9" w14:textId="77777777" w:rsidR="00E45479" w:rsidRDefault="00E4547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14:paraId="3314C821" w14:textId="77777777" w:rsidR="00E45479" w:rsidRDefault="00E45479" w:rsidP="00E45479">
      <w:pPr>
        <w:pStyle w:val="BodyText"/>
        <w:numPr>
          <w:ilvl w:val="0"/>
          <w:numId w:val="4"/>
        </w:numPr>
        <w:jc w:val="both"/>
      </w:pPr>
      <w:r>
        <w:t>Exposure time determination</w:t>
      </w:r>
    </w:p>
    <w:p w14:paraId="3F4E7494" w14:textId="77777777" w:rsidR="00E45479" w:rsidRDefault="00E45479" w:rsidP="00E45479">
      <w:pPr>
        <w:pStyle w:val="BodyText"/>
        <w:numPr>
          <w:ilvl w:val="0"/>
          <w:numId w:val="4"/>
        </w:numPr>
        <w:jc w:val="both"/>
      </w:pPr>
      <w:r>
        <w:t>DC offset removal</w:t>
      </w:r>
    </w:p>
    <w:p w14:paraId="3FDB1C65" w14:textId="77777777" w:rsidR="00E45479" w:rsidRDefault="00E45479" w:rsidP="00E45479">
      <w:pPr>
        <w:pStyle w:val="BodyText"/>
        <w:numPr>
          <w:ilvl w:val="0"/>
          <w:numId w:val="4"/>
        </w:numPr>
        <w:jc w:val="both"/>
      </w:pPr>
      <w:r>
        <w:t>Dark current correction</w:t>
      </w:r>
    </w:p>
    <w:p w14:paraId="53DD253C" w14:textId="77777777" w:rsidR="00E45479" w:rsidRDefault="00E45479" w:rsidP="00E45479">
      <w:pPr>
        <w:pStyle w:val="BodyText"/>
        <w:numPr>
          <w:ilvl w:val="0"/>
          <w:numId w:val="4"/>
        </w:numPr>
        <w:jc w:val="both"/>
      </w:pPr>
      <w:r>
        <w:t>Stray light calibration</w:t>
      </w:r>
    </w:p>
    <w:p w14:paraId="65EA40C4" w14:textId="77777777" w:rsidR="00E45479" w:rsidRDefault="00E45479" w:rsidP="00E45479">
      <w:pPr>
        <w:pStyle w:val="BodyText"/>
        <w:numPr>
          <w:ilvl w:val="0"/>
          <w:numId w:val="4"/>
        </w:numPr>
        <w:jc w:val="both"/>
      </w:pPr>
      <w:r>
        <w:t>Relative flat-fielding correction</w:t>
      </w:r>
    </w:p>
    <w:p w14:paraId="66C39477" w14:textId="77777777" w:rsidR="00E45479" w:rsidRDefault="00E45479" w:rsidP="00E45479">
      <w:pPr>
        <w:pStyle w:val="BodyText"/>
        <w:numPr>
          <w:ilvl w:val="0"/>
          <w:numId w:val="4"/>
        </w:numPr>
        <w:jc w:val="both"/>
      </w:pPr>
      <w:r>
        <w:t>Full system testing</w:t>
      </w:r>
    </w:p>
    <w:p w14:paraId="78237D55" w14:textId="77777777" w:rsidR="00E45479" w:rsidRDefault="00E45479" w:rsidP="005871C5">
      <w:pPr>
        <w:pStyle w:val="Heading2"/>
      </w:pPr>
      <w:bookmarkStart w:id="283" w:name="_Toc452973748"/>
      <w:r>
        <w:t>3.6.1 Exposure Time Determination</w:t>
      </w:r>
      <w:bookmarkEnd w:id="283"/>
    </w:p>
    <w:p w14:paraId="048C197F" w14:textId="77777777" w:rsidR="00E45479" w:rsidRDefault="00E4547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alter</w:t>
      </w:r>
      <w:r w:rsidR="00131706">
        <w:t>s</w:t>
      </w:r>
      <w:r>
        <w:t xml:space="preserve"> the exposure times.</w:t>
      </w:r>
    </w:p>
    <w:p w14:paraId="0DBADB1B" w14:textId="77777777" w:rsidR="00E45479" w:rsidRDefault="00E45479" w:rsidP="003F3D9C">
      <w:pPr>
        <w:pStyle w:val="BodyText"/>
        <w:keepNext/>
        <w:ind w:firstLine="0"/>
        <w:jc w:val="center"/>
      </w:pPr>
      <w:r>
        <w:rPr>
          <w:noProof/>
        </w:rPr>
        <w:drawing>
          <wp:inline distT="0" distB="0" distL="0" distR="0" wp14:anchorId="7EC1EAEC" wp14:editId="705E57C4">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5474569A" w14:textId="77777777" w:rsidR="00E45479" w:rsidRDefault="00E45479" w:rsidP="005A4636">
      <w:pPr>
        <w:pStyle w:val="Caption"/>
        <w:jc w:val="both"/>
      </w:pPr>
      <w:bookmarkStart w:id="284" w:name="_Ref431116751"/>
      <w:bookmarkStart w:id="285" w:name="_Toc452973881"/>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284"/>
      <w:r>
        <w:t>: Simulated scal</w:t>
      </w:r>
      <w:r w:rsidR="00E409BA">
        <w:t>a</w:t>
      </w:r>
      <w:r>
        <w:t>r radiances from the SASKTRAN-HR in blue and red with the radiance on the left side and the scaling factor in black with the value on the right side.</w:t>
      </w:r>
      <w:bookmarkEnd w:id="285"/>
    </w:p>
    <w:p w14:paraId="0E2B29D7" w14:textId="77777777" w:rsidR="00E45479" w:rsidRDefault="00E45479" w:rsidP="008F78E2">
      <w:pPr>
        <w:pStyle w:val="BodyText"/>
        <w:spacing w:line="240" w:lineRule="auto"/>
      </w:pPr>
    </w:p>
    <w:p w14:paraId="28F0D30E" w14:textId="77777777" w:rsidR="00E45479" w:rsidRDefault="00E45479" w:rsidP="006A696B">
      <w:pPr>
        <w:pStyle w:val="BodyText"/>
        <w:jc w:val="both"/>
      </w:pPr>
      <w:r>
        <w:t>In order to address this issue a radiative transfer model is needed. A radiative transfer model has been developed at the University of Saskatchewan over the past 15 years. Using the scal</w:t>
      </w:r>
      <w:r w:rsidR="00E409BA">
        <w:t>a</w:t>
      </w:r>
      <w:r>
        <w:t>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DB0B24">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45479" w14:paraId="197B0D34" w14:textId="77777777" w:rsidTr="007B5152">
        <w:tc>
          <w:tcPr>
            <w:tcW w:w="6804" w:type="dxa"/>
            <w:tcBorders>
              <w:top w:val="nil"/>
              <w:left w:val="nil"/>
              <w:bottom w:val="nil"/>
              <w:right w:val="nil"/>
            </w:tcBorders>
          </w:tcPr>
          <w:p w14:paraId="39DD9189" w14:textId="77777777" w:rsidR="00E45479" w:rsidRPr="00C40C6B" w:rsidRDefault="00016E2B"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14:paraId="0424F942" w14:textId="77777777" w:rsidR="00E45479" w:rsidRDefault="00E45479" w:rsidP="007B5152">
            <w:pPr>
              <w:pStyle w:val="BodyText"/>
              <w:ind w:firstLine="0"/>
              <w:jc w:val="right"/>
            </w:pPr>
            <w:r>
              <w:t>(3.41)</w:t>
            </w:r>
          </w:p>
        </w:tc>
      </w:tr>
    </w:tbl>
    <w:p w14:paraId="20B64E85" w14:textId="77777777" w:rsidR="00E45479" w:rsidRDefault="00E4547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w:t>
      </w:r>
      <w:r w:rsidR="00E409BA">
        <w:t>a</w:t>
      </w:r>
      <w:r>
        <w:t xml:space="preserve">r radiances from the balloon and ground respectively. The scaling factor can be observed in </w:t>
      </w:r>
      <w:r w:rsidRPr="00AF5955">
        <w:fldChar w:fldCharType="begin"/>
      </w:r>
      <w:r w:rsidRPr="00AF5955">
        <w:instrText xml:space="preserve"> REF _Ref431116751 \h  \* MERGEFORMAT </w:instrText>
      </w:r>
      <w:r w:rsidRPr="00AF5955">
        <w:fldChar w:fldCharType="separate"/>
      </w:r>
      <w:r w:rsidRPr="00DB0B24">
        <w:t>Figure</w:t>
      </w:r>
      <w:r w:rsidRPr="001B1B36">
        <w:rPr>
          <w:b/>
        </w:rPr>
        <w:t xml:space="preserve"> 3-</w:t>
      </w:r>
      <w:r>
        <w:rPr>
          <w:b/>
          <w:noProof/>
        </w:rPr>
        <w:t>29</w:t>
      </w:r>
      <w:r w:rsidRPr="00AF5955">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DB0B24">
        <w:t>Table 3-6</w:t>
      </w:r>
      <w:r w:rsidRPr="00AF2F71">
        <w:fldChar w:fldCharType="end"/>
      </w:r>
      <w:r>
        <w:t>.</w:t>
      </w:r>
    </w:p>
    <w:p w14:paraId="0CEF1ADD" w14:textId="77777777" w:rsidR="00E45479" w:rsidRPr="005B2894" w:rsidRDefault="00E45479" w:rsidP="00AF2F71">
      <w:pPr>
        <w:pStyle w:val="Caption"/>
        <w:keepNext/>
        <w:jc w:val="center"/>
        <w:rPr>
          <w:lang w:val="en-CA"/>
        </w:rPr>
      </w:pPr>
      <w:bookmarkStart w:id="286" w:name="_Ref431118360"/>
      <w:bookmarkStart w:id="287" w:name="_Toc45297383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286"/>
      <w:r>
        <w:rPr>
          <w:b/>
        </w:rPr>
        <w:t xml:space="preserve">: </w:t>
      </w:r>
      <w:r>
        <w:t>Estimated balloon flight exposure times.</w:t>
      </w:r>
      <w:bookmarkEnd w:id="28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E45479" w14:paraId="10424977" w14:textId="77777777" w:rsidTr="00BC74E1">
        <w:trPr>
          <w:trHeight w:hRule="exact" w:val="340"/>
          <w:jc w:val="center"/>
        </w:trPr>
        <w:tc>
          <w:tcPr>
            <w:tcW w:w="1980" w:type="dxa"/>
            <w:tcBorders>
              <w:top w:val="single" w:sz="4" w:space="0" w:color="auto"/>
              <w:bottom w:val="single" w:sz="4" w:space="0" w:color="auto"/>
            </w:tcBorders>
          </w:tcPr>
          <w:p w14:paraId="4BE63BE5" w14:textId="77777777" w:rsidR="00E45479" w:rsidRDefault="00E45479" w:rsidP="00BC74E1">
            <w:pPr>
              <w:pStyle w:val="BodyText"/>
              <w:ind w:firstLine="0"/>
            </w:pPr>
            <w:r>
              <w:t>Wavelength (nm)</w:t>
            </w:r>
          </w:p>
        </w:tc>
        <w:tc>
          <w:tcPr>
            <w:tcW w:w="2126" w:type="dxa"/>
            <w:tcBorders>
              <w:top w:val="single" w:sz="4" w:space="0" w:color="auto"/>
              <w:bottom w:val="single" w:sz="4" w:space="0" w:color="auto"/>
            </w:tcBorders>
          </w:tcPr>
          <w:p w14:paraId="5A948F17" w14:textId="77777777" w:rsidR="00E45479" w:rsidRDefault="00E45479" w:rsidP="00BC74E1">
            <w:pPr>
              <w:pStyle w:val="BodyText"/>
              <w:ind w:firstLine="0"/>
            </w:pPr>
            <w:r>
              <w:t>Exposure Time (s)</w:t>
            </w:r>
          </w:p>
        </w:tc>
      </w:tr>
      <w:tr w:rsidR="00E45479" w14:paraId="1AE4735C" w14:textId="77777777" w:rsidTr="00BC74E1">
        <w:trPr>
          <w:trHeight w:hRule="exact" w:val="340"/>
          <w:jc w:val="center"/>
        </w:trPr>
        <w:tc>
          <w:tcPr>
            <w:tcW w:w="1980" w:type="dxa"/>
            <w:tcBorders>
              <w:top w:val="single" w:sz="4" w:space="0" w:color="auto"/>
            </w:tcBorders>
          </w:tcPr>
          <w:p w14:paraId="5A09011E" w14:textId="77777777" w:rsidR="00E45479" w:rsidRDefault="00E45479" w:rsidP="00BC74E1">
            <w:pPr>
              <w:pStyle w:val="BodyText"/>
              <w:ind w:firstLine="0"/>
            </w:pPr>
            <w:r>
              <w:t>650</w:t>
            </w:r>
          </w:p>
        </w:tc>
        <w:tc>
          <w:tcPr>
            <w:tcW w:w="2126" w:type="dxa"/>
            <w:tcBorders>
              <w:top w:val="single" w:sz="4" w:space="0" w:color="auto"/>
            </w:tcBorders>
          </w:tcPr>
          <w:p w14:paraId="267CC028" w14:textId="77777777" w:rsidR="00E45479" w:rsidRDefault="00E45479" w:rsidP="00BC74E1">
            <w:pPr>
              <w:pStyle w:val="BodyText"/>
              <w:ind w:firstLine="0"/>
            </w:pPr>
            <w:r>
              <w:t>2.00</w:t>
            </w:r>
          </w:p>
        </w:tc>
      </w:tr>
      <w:tr w:rsidR="00E45479" w14:paraId="20B8A94B" w14:textId="77777777" w:rsidTr="00BC74E1">
        <w:trPr>
          <w:trHeight w:hRule="exact" w:val="340"/>
          <w:jc w:val="center"/>
        </w:trPr>
        <w:tc>
          <w:tcPr>
            <w:tcW w:w="1980" w:type="dxa"/>
          </w:tcPr>
          <w:p w14:paraId="492A4612" w14:textId="77777777" w:rsidR="00E45479" w:rsidRDefault="00E45479" w:rsidP="00BC74E1">
            <w:pPr>
              <w:pStyle w:val="BodyText"/>
              <w:ind w:firstLine="0"/>
            </w:pPr>
            <w:r>
              <w:t>675</w:t>
            </w:r>
          </w:p>
        </w:tc>
        <w:tc>
          <w:tcPr>
            <w:tcW w:w="2126" w:type="dxa"/>
          </w:tcPr>
          <w:p w14:paraId="75CEFC79" w14:textId="77777777" w:rsidR="00E45479" w:rsidRDefault="00E45479" w:rsidP="00BC74E1">
            <w:pPr>
              <w:pStyle w:val="BodyText"/>
              <w:ind w:firstLine="0"/>
            </w:pPr>
            <w:r>
              <w:t>2.00</w:t>
            </w:r>
          </w:p>
        </w:tc>
      </w:tr>
      <w:tr w:rsidR="00E45479" w14:paraId="3FD02101" w14:textId="77777777" w:rsidTr="00BC74E1">
        <w:trPr>
          <w:trHeight w:hRule="exact" w:val="340"/>
          <w:jc w:val="center"/>
        </w:trPr>
        <w:tc>
          <w:tcPr>
            <w:tcW w:w="1980" w:type="dxa"/>
          </w:tcPr>
          <w:p w14:paraId="6743551F" w14:textId="77777777" w:rsidR="00E45479" w:rsidRDefault="00E45479" w:rsidP="00BC74E1">
            <w:pPr>
              <w:pStyle w:val="BodyText"/>
              <w:ind w:firstLine="0"/>
            </w:pPr>
            <w:r>
              <w:t>700</w:t>
            </w:r>
          </w:p>
        </w:tc>
        <w:tc>
          <w:tcPr>
            <w:tcW w:w="2126" w:type="dxa"/>
          </w:tcPr>
          <w:p w14:paraId="1D256CEA" w14:textId="77777777" w:rsidR="00E45479" w:rsidRDefault="00E45479" w:rsidP="00BC74E1">
            <w:pPr>
              <w:pStyle w:val="BodyText"/>
              <w:ind w:firstLine="0"/>
            </w:pPr>
            <w:r>
              <w:t>1.39</w:t>
            </w:r>
          </w:p>
        </w:tc>
      </w:tr>
      <w:tr w:rsidR="00E45479" w14:paraId="63321605" w14:textId="77777777" w:rsidTr="00BC74E1">
        <w:trPr>
          <w:trHeight w:hRule="exact" w:val="340"/>
          <w:jc w:val="center"/>
        </w:trPr>
        <w:tc>
          <w:tcPr>
            <w:tcW w:w="1980" w:type="dxa"/>
          </w:tcPr>
          <w:p w14:paraId="2E8EEE98" w14:textId="77777777" w:rsidR="00E45479" w:rsidRDefault="00E45479" w:rsidP="00BC74E1">
            <w:pPr>
              <w:pStyle w:val="BodyText"/>
              <w:ind w:firstLine="0"/>
            </w:pPr>
            <w:r>
              <w:t>725</w:t>
            </w:r>
          </w:p>
        </w:tc>
        <w:tc>
          <w:tcPr>
            <w:tcW w:w="2126" w:type="dxa"/>
          </w:tcPr>
          <w:p w14:paraId="3C63FEC8" w14:textId="77777777" w:rsidR="00E45479" w:rsidRDefault="00E45479" w:rsidP="00BC74E1">
            <w:pPr>
              <w:pStyle w:val="BodyText"/>
              <w:ind w:firstLine="0"/>
            </w:pPr>
            <w:r>
              <w:t>0.38</w:t>
            </w:r>
          </w:p>
        </w:tc>
      </w:tr>
      <w:tr w:rsidR="00E45479" w14:paraId="21219764" w14:textId="77777777" w:rsidTr="00BC74E1">
        <w:trPr>
          <w:trHeight w:hRule="exact" w:val="340"/>
          <w:jc w:val="center"/>
        </w:trPr>
        <w:tc>
          <w:tcPr>
            <w:tcW w:w="1980" w:type="dxa"/>
          </w:tcPr>
          <w:p w14:paraId="1383B614" w14:textId="77777777" w:rsidR="00E45479" w:rsidRDefault="00E45479" w:rsidP="00BC74E1">
            <w:pPr>
              <w:pStyle w:val="BodyText"/>
              <w:ind w:firstLine="0"/>
            </w:pPr>
            <w:r>
              <w:t>750</w:t>
            </w:r>
          </w:p>
        </w:tc>
        <w:tc>
          <w:tcPr>
            <w:tcW w:w="2126" w:type="dxa"/>
          </w:tcPr>
          <w:p w14:paraId="3EECE532" w14:textId="77777777" w:rsidR="00E45479" w:rsidRDefault="00E45479" w:rsidP="00BC74E1">
            <w:pPr>
              <w:pStyle w:val="BodyText"/>
              <w:ind w:firstLine="0"/>
            </w:pPr>
            <w:r>
              <w:t>0.10</w:t>
            </w:r>
          </w:p>
        </w:tc>
      </w:tr>
      <w:tr w:rsidR="00E45479" w14:paraId="1FECD78E" w14:textId="77777777" w:rsidTr="00BC74E1">
        <w:trPr>
          <w:trHeight w:hRule="exact" w:val="340"/>
          <w:jc w:val="center"/>
        </w:trPr>
        <w:tc>
          <w:tcPr>
            <w:tcW w:w="1980" w:type="dxa"/>
          </w:tcPr>
          <w:p w14:paraId="20B9A435" w14:textId="77777777" w:rsidR="00E45479" w:rsidRDefault="00E45479" w:rsidP="00BC74E1">
            <w:pPr>
              <w:pStyle w:val="BodyText"/>
              <w:ind w:firstLine="0"/>
            </w:pPr>
            <w:r>
              <w:t>775</w:t>
            </w:r>
          </w:p>
        </w:tc>
        <w:tc>
          <w:tcPr>
            <w:tcW w:w="2126" w:type="dxa"/>
          </w:tcPr>
          <w:p w14:paraId="0CDD46AB" w14:textId="77777777" w:rsidR="00E45479" w:rsidRDefault="00E45479" w:rsidP="00BC74E1">
            <w:pPr>
              <w:pStyle w:val="BodyText"/>
              <w:ind w:firstLine="0"/>
            </w:pPr>
            <w:r>
              <w:t>0.10</w:t>
            </w:r>
          </w:p>
        </w:tc>
      </w:tr>
      <w:tr w:rsidR="00E45479" w14:paraId="707F56FF" w14:textId="77777777" w:rsidTr="00BC74E1">
        <w:trPr>
          <w:trHeight w:hRule="exact" w:val="340"/>
          <w:jc w:val="center"/>
        </w:trPr>
        <w:tc>
          <w:tcPr>
            <w:tcW w:w="1980" w:type="dxa"/>
          </w:tcPr>
          <w:p w14:paraId="5C16165C" w14:textId="77777777" w:rsidR="00E45479" w:rsidRDefault="00E45479" w:rsidP="00BC74E1">
            <w:pPr>
              <w:pStyle w:val="BodyText"/>
              <w:ind w:firstLine="0"/>
            </w:pPr>
            <w:r>
              <w:t>800</w:t>
            </w:r>
          </w:p>
        </w:tc>
        <w:tc>
          <w:tcPr>
            <w:tcW w:w="2126" w:type="dxa"/>
          </w:tcPr>
          <w:p w14:paraId="5664B4F7" w14:textId="77777777" w:rsidR="00E45479" w:rsidRDefault="00E45479" w:rsidP="00BC74E1">
            <w:pPr>
              <w:pStyle w:val="BodyText"/>
              <w:ind w:firstLine="0"/>
            </w:pPr>
            <w:r>
              <w:t>0.10</w:t>
            </w:r>
          </w:p>
        </w:tc>
      </w:tr>
      <w:tr w:rsidR="00E45479" w14:paraId="067B2D72" w14:textId="77777777" w:rsidTr="00BC74E1">
        <w:trPr>
          <w:trHeight w:hRule="exact" w:val="340"/>
          <w:jc w:val="center"/>
        </w:trPr>
        <w:tc>
          <w:tcPr>
            <w:tcW w:w="1980" w:type="dxa"/>
          </w:tcPr>
          <w:p w14:paraId="60396AB9" w14:textId="77777777" w:rsidR="00E45479" w:rsidRDefault="00E45479" w:rsidP="00BC74E1">
            <w:pPr>
              <w:pStyle w:val="BodyText"/>
              <w:ind w:firstLine="0"/>
            </w:pPr>
            <w:r>
              <w:t>825</w:t>
            </w:r>
          </w:p>
        </w:tc>
        <w:tc>
          <w:tcPr>
            <w:tcW w:w="2126" w:type="dxa"/>
          </w:tcPr>
          <w:p w14:paraId="15C01F3D" w14:textId="77777777" w:rsidR="00E45479" w:rsidRDefault="00E45479" w:rsidP="00BC74E1">
            <w:pPr>
              <w:pStyle w:val="BodyText"/>
              <w:ind w:firstLine="0"/>
            </w:pPr>
            <w:r>
              <w:t>0.33</w:t>
            </w:r>
          </w:p>
        </w:tc>
      </w:tr>
      <w:tr w:rsidR="00E45479" w14:paraId="778FBBAD" w14:textId="77777777" w:rsidTr="00BC74E1">
        <w:trPr>
          <w:trHeight w:hRule="exact" w:val="340"/>
          <w:jc w:val="center"/>
        </w:trPr>
        <w:tc>
          <w:tcPr>
            <w:tcW w:w="1980" w:type="dxa"/>
          </w:tcPr>
          <w:p w14:paraId="3E8B306D" w14:textId="77777777" w:rsidR="00E45479" w:rsidRDefault="00E45479" w:rsidP="00BC74E1">
            <w:pPr>
              <w:pStyle w:val="BodyText"/>
              <w:ind w:firstLine="0"/>
            </w:pPr>
            <w:r>
              <w:t>850</w:t>
            </w:r>
          </w:p>
        </w:tc>
        <w:tc>
          <w:tcPr>
            <w:tcW w:w="2126" w:type="dxa"/>
          </w:tcPr>
          <w:p w14:paraId="7CCDA068" w14:textId="77777777" w:rsidR="00E45479" w:rsidRDefault="00E45479" w:rsidP="00BC74E1">
            <w:pPr>
              <w:pStyle w:val="BodyText"/>
              <w:ind w:firstLine="0"/>
            </w:pPr>
            <w:r>
              <w:t>0.47</w:t>
            </w:r>
          </w:p>
        </w:tc>
      </w:tr>
      <w:tr w:rsidR="00E45479" w14:paraId="29CDC2B2" w14:textId="77777777" w:rsidTr="00BC74E1">
        <w:trPr>
          <w:trHeight w:hRule="exact" w:val="340"/>
          <w:jc w:val="center"/>
        </w:trPr>
        <w:tc>
          <w:tcPr>
            <w:tcW w:w="1980" w:type="dxa"/>
          </w:tcPr>
          <w:p w14:paraId="601FCC77" w14:textId="77777777" w:rsidR="00E45479" w:rsidRDefault="00E45479" w:rsidP="00BC74E1">
            <w:pPr>
              <w:pStyle w:val="BodyText"/>
              <w:ind w:firstLine="0"/>
            </w:pPr>
            <w:r>
              <w:t>875</w:t>
            </w:r>
          </w:p>
        </w:tc>
        <w:tc>
          <w:tcPr>
            <w:tcW w:w="2126" w:type="dxa"/>
          </w:tcPr>
          <w:p w14:paraId="3EF3CB5F" w14:textId="77777777" w:rsidR="00E45479" w:rsidRDefault="00E45479" w:rsidP="00BC74E1">
            <w:pPr>
              <w:pStyle w:val="BodyText"/>
              <w:ind w:firstLine="0"/>
            </w:pPr>
            <w:r>
              <w:t>0.48</w:t>
            </w:r>
          </w:p>
        </w:tc>
      </w:tr>
      <w:tr w:rsidR="00E45479" w14:paraId="51D4B3DE" w14:textId="77777777" w:rsidTr="00BC74E1">
        <w:trPr>
          <w:trHeight w:hRule="exact" w:val="340"/>
          <w:jc w:val="center"/>
        </w:trPr>
        <w:tc>
          <w:tcPr>
            <w:tcW w:w="1980" w:type="dxa"/>
          </w:tcPr>
          <w:p w14:paraId="55B2EF91" w14:textId="77777777" w:rsidR="00E45479" w:rsidRDefault="00E45479" w:rsidP="00BC74E1">
            <w:pPr>
              <w:pStyle w:val="BodyText"/>
              <w:ind w:firstLine="0"/>
            </w:pPr>
            <w:r>
              <w:t>900</w:t>
            </w:r>
          </w:p>
        </w:tc>
        <w:tc>
          <w:tcPr>
            <w:tcW w:w="2126" w:type="dxa"/>
          </w:tcPr>
          <w:p w14:paraId="4C9D83C3" w14:textId="77777777" w:rsidR="00E45479" w:rsidRDefault="00E45479" w:rsidP="00BC74E1">
            <w:pPr>
              <w:pStyle w:val="BodyText"/>
              <w:ind w:firstLine="0"/>
            </w:pPr>
            <w:r>
              <w:t>1.00</w:t>
            </w:r>
          </w:p>
        </w:tc>
      </w:tr>
      <w:tr w:rsidR="00E45479" w14:paraId="56D91793" w14:textId="77777777" w:rsidTr="00BC74E1">
        <w:trPr>
          <w:trHeight w:hRule="exact" w:val="340"/>
          <w:jc w:val="center"/>
        </w:trPr>
        <w:tc>
          <w:tcPr>
            <w:tcW w:w="1980" w:type="dxa"/>
          </w:tcPr>
          <w:p w14:paraId="6805384B" w14:textId="77777777" w:rsidR="00E45479" w:rsidRDefault="00E45479" w:rsidP="00BC74E1">
            <w:pPr>
              <w:pStyle w:val="BodyText"/>
              <w:ind w:firstLine="0"/>
            </w:pPr>
            <w:r>
              <w:t>925</w:t>
            </w:r>
          </w:p>
        </w:tc>
        <w:tc>
          <w:tcPr>
            <w:tcW w:w="2126" w:type="dxa"/>
          </w:tcPr>
          <w:p w14:paraId="2B4D7D9F" w14:textId="77777777" w:rsidR="00E45479" w:rsidRDefault="00E45479" w:rsidP="00BC74E1">
            <w:pPr>
              <w:pStyle w:val="BodyText"/>
              <w:ind w:firstLine="0"/>
            </w:pPr>
            <w:r>
              <w:t>2.00</w:t>
            </w:r>
          </w:p>
        </w:tc>
      </w:tr>
      <w:tr w:rsidR="00E45479" w14:paraId="25E10F3F" w14:textId="77777777" w:rsidTr="00BC74E1">
        <w:trPr>
          <w:trHeight w:hRule="exact" w:val="340"/>
          <w:jc w:val="center"/>
        </w:trPr>
        <w:tc>
          <w:tcPr>
            <w:tcW w:w="1980" w:type="dxa"/>
          </w:tcPr>
          <w:p w14:paraId="616A41EF" w14:textId="77777777" w:rsidR="00E45479" w:rsidRDefault="00E45479" w:rsidP="00BC74E1">
            <w:pPr>
              <w:pStyle w:val="BodyText"/>
              <w:ind w:firstLine="0"/>
            </w:pPr>
            <w:r>
              <w:t>950</w:t>
            </w:r>
          </w:p>
        </w:tc>
        <w:tc>
          <w:tcPr>
            <w:tcW w:w="2126" w:type="dxa"/>
          </w:tcPr>
          <w:p w14:paraId="44705E5E" w14:textId="77777777" w:rsidR="00E45479" w:rsidRDefault="00E45479" w:rsidP="00BC74E1">
            <w:pPr>
              <w:pStyle w:val="BodyText"/>
              <w:ind w:firstLine="0"/>
            </w:pPr>
            <w:r>
              <w:t>2.00</w:t>
            </w:r>
          </w:p>
        </w:tc>
      </w:tr>
    </w:tbl>
    <w:p w14:paraId="4612A839" w14:textId="77777777" w:rsidR="00E45479" w:rsidRDefault="00E45479" w:rsidP="00BC74E1">
      <w:pPr>
        <w:pStyle w:val="BodyText"/>
        <w:spacing w:line="240" w:lineRule="auto"/>
        <w:ind w:firstLine="0"/>
        <w:jc w:val="both"/>
      </w:pPr>
    </w:p>
    <w:p w14:paraId="54CC5F5C" w14:textId="77777777" w:rsidR="00E45479" w:rsidRDefault="00E4547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14:paraId="3F731F4B" w14:textId="77777777" w:rsidR="00E45479" w:rsidRDefault="00E45479" w:rsidP="005871C5">
      <w:pPr>
        <w:pStyle w:val="Heading2"/>
      </w:pPr>
      <w:bookmarkStart w:id="288" w:name="_Toc452973749"/>
      <w:r>
        <w:t>3.6.2 DC Offset Removal</w:t>
      </w:r>
      <w:bookmarkEnd w:id="288"/>
    </w:p>
    <w:p w14:paraId="3E84560A" w14:textId="77777777" w:rsidR="00E45479" w:rsidRDefault="00E45479"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45479" w14:paraId="0B2D4329" w14:textId="77777777" w:rsidTr="007B5152">
        <w:tc>
          <w:tcPr>
            <w:tcW w:w="7088" w:type="dxa"/>
            <w:tcBorders>
              <w:top w:val="nil"/>
              <w:left w:val="nil"/>
              <w:bottom w:val="nil"/>
              <w:right w:val="nil"/>
            </w:tcBorders>
          </w:tcPr>
          <w:p w14:paraId="75E596A5" w14:textId="77777777" w:rsidR="00E45479" w:rsidRPr="00C11302" w:rsidRDefault="00E4547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14:paraId="03D1300E" w14:textId="77777777" w:rsidR="00E45479" w:rsidRDefault="00E45479" w:rsidP="007B5152">
            <w:pPr>
              <w:pStyle w:val="BodyText"/>
              <w:ind w:firstLine="0"/>
              <w:jc w:val="right"/>
            </w:pPr>
            <w:r>
              <w:t>(3.42)</w:t>
            </w:r>
          </w:p>
        </w:tc>
      </w:tr>
    </w:tbl>
    <w:p w14:paraId="6276269A" w14:textId="77777777" w:rsidR="00E45479" w:rsidRDefault="00E45479"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DB0B24">
        <w:t>Figure 3-30</w:t>
      </w:r>
      <w:r w:rsidRPr="001C52DF">
        <w:fldChar w:fldCharType="end"/>
      </w:r>
      <w:r>
        <w:t>.</w:t>
      </w:r>
    </w:p>
    <w:p w14:paraId="69B3D050" w14:textId="77777777" w:rsidR="00E45479" w:rsidRDefault="00E45479" w:rsidP="004607D5">
      <w:pPr>
        <w:pStyle w:val="BodyText"/>
        <w:keepNext/>
        <w:ind w:firstLine="0"/>
        <w:jc w:val="center"/>
      </w:pPr>
      <w:r>
        <w:t xml:space="preserve"> </w:t>
      </w:r>
      <w:r>
        <w:rPr>
          <w:noProof/>
        </w:rPr>
        <w:drawing>
          <wp:inline distT="0" distB="0" distL="0" distR="0" wp14:anchorId="6E59FA1A" wp14:editId="0CDCBA0C">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14:paraId="324B7C42" w14:textId="77777777" w:rsidR="00E45479" w:rsidRDefault="00E45479" w:rsidP="005A4636">
      <w:pPr>
        <w:pStyle w:val="Caption"/>
        <w:jc w:val="both"/>
      </w:pPr>
      <w:bookmarkStart w:id="289" w:name="_Ref431129001"/>
      <w:bookmarkStart w:id="290" w:name="_Toc452973882"/>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289"/>
      <w:r>
        <w:t>: The DC offset curve (Equation 3.42) is seen in black where the lab and flight calibration data is shown in blue. The counts on the vertical axis are the counts that need to be removed to account for the DC offset.</w:t>
      </w:r>
      <w:bookmarkEnd w:id="290"/>
    </w:p>
    <w:p w14:paraId="14EAB8BC" w14:textId="77777777" w:rsidR="00E45479" w:rsidRPr="00AF5955" w:rsidRDefault="00E45479" w:rsidP="005A4636"/>
    <w:p w14:paraId="0BBDC616" w14:textId="77777777" w:rsidR="00E45479" w:rsidRDefault="00E45479" w:rsidP="005871C5">
      <w:pPr>
        <w:pStyle w:val="Heading2"/>
      </w:pPr>
      <w:bookmarkStart w:id="291" w:name="_Toc452973750"/>
      <w:r>
        <w:t>3.6.3 Dark Current Correction</w:t>
      </w:r>
      <w:bookmarkEnd w:id="291"/>
    </w:p>
    <w:p w14:paraId="0A64FFE7" w14:textId="77777777" w:rsidR="00E45479" w:rsidRDefault="00E4547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DB0B24">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14:paraId="5FBA0673" w14:textId="77777777" w:rsidR="00E45479" w:rsidRDefault="00E45479" w:rsidP="001C52DF">
      <w:pPr>
        <w:pStyle w:val="BodyText"/>
        <w:keepNext/>
      </w:pPr>
      <w:r>
        <w:rPr>
          <w:noProof/>
        </w:rPr>
        <w:drawing>
          <wp:inline distT="0" distB="0" distL="0" distR="0" wp14:anchorId="0ADA28EB" wp14:editId="6E606894">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14:paraId="7E965931" w14:textId="77777777" w:rsidR="00E45479" w:rsidRDefault="00E45479" w:rsidP="005A4636">
      <w:pPr>
        <w:pStyle w:val="Caption"/>
        <w:jc w:val="both"/>
      </w:pPr>
      <w:bookmarkStart w:id="292" w:name="_Ref431129875"/>
      <w:bookmarkStart w:id="293" w:name="_Toc452973883"/>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292"/>
      <w:r>
        <w:t>: The dark current from the calibration images over a series of camera temperatures and exposure times.</w:t>
      </w:r>
      <w:bookmarkEnd w:id="293"/>
    </w:p>
    <w:p w14:paraId="68E8B0D3" w14:textId="77777777" w:rsidR="00E45479" w:rsidRPr="005F6B37" w:rsidRDefault="00E45479" w:rsidP="005F6B37"/>
    <w:p w14:paraId="41D46A97" w14:textId="77777777" w:rsidR="00E45479" w:rsidRDefault="00E45479" w:rsidP="005871C5">
      <w:pPr>
        <w:pStyle w:val="Heading2"/>
      </w:pPr>
      <w:bookmarkStart w:id="294" w:name="_Toc452973751"/>
      <w:r>
        <w:lastRenderedPageBreak/>
        <w:t>3.6.4 Stray Light Calibration</w:t>
      </w:r>
      <w:bookmarkEnd w:id="294"/>
    </w:p>
    <w:p w14:paraId="0D09F7D4" w14:textId="77777777" w:rsidR="00E45479" w:rsidRDefault="00E4547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14:paraId="527532BE" w14:textId="77777777" w:rsidR="00E45479" w:rsidRDefault="00E45479" w:rsidP="00101B20">
      <w:pPr>
        <w:pStyle w:val="BodyText"/>
        <w:keepNext/>
        <w:jc w:val="center"/>
      </w:pPr>
      <w:r>
        <w:rPr>
          <w:noProof/>
        </w:rPr>
        <w:drawing>
          <wp:inline distT="0" distB="0" distL="0" distR="0" wp14:anchorId="0398F23A" wp14:editId="1D91434F">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14:paraId="75287BBC" w14:textId="77777777" w:rsidR="00E45479" w:rsidRDefault="00E45479" w:rsidP="005A4636">
      <w:pPr>
        <w:pStyle w:val="Caption"/>
        <w:jc w:val="both"/>
      </w:pPr>
      <w:bookmarkStart w:id="295" w:name="_Ref442867417"/>
      <w:bookmarkStart w:id="296" w:name="_Toc452973884"/>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295"/>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296"/>
      <w:r w:rsidR="00825740">
        <w:t xml:space="preserve"> Originally published as Figure 7 in </w:t>
      </w:r>
      <w:proofErr w:type="spellStart"/>
      <w:r w:rsidR="00825740">
        <w:rPr>
          <w:i/>
        </w:rPr>
        <w:t>Elash</w:t>
      </w:r>
      <w:proofErr w:type="spellEnd"/>
      <w:r w:rsidR="00825740">
        <w:rPr>
          <w:i/>
        </w:rPr>
        <w:t xml:space="preserve"> et al.</w:t>
      </w:r>
      <w:r w:rsidR="00825740">
        <w:t xml:space="preserve"> (2016).</w:t>
      </w:r>
    </w:p>
    <w:p w14:paraId="2D1FDDE6" w14:textId="77777777" w:rsidR="00E45479" w:rsidRPr="00101B20" w:rsidRDefault="00E45479" w:rsidP="00101B20"/>
    <w:p w14:paraId="3A908B1C" w14:textId="77777777" w:rsidR="00E45479" w:rsidRPr="00B52C70" w:rsidRDefault="00E4547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w:t>
      </w:r>
      <w:r>
        <w:lastRenderedPageBreak/>
        <w:t xml:space="preserve">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AOTF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AF5955">
        <w:fldChar w:fldCharType="begin"/>
      </w:r>
      <w:r w:rsidRPr="00AF5955">
        <w:instrText xml:space="preserve"> REF _Ref442867417 \h  \* MERGEFORMAT </w:instrText>
      </w:r>
      <w:r w:rsidRPr="00AF5955">
        <w:fldChar w:fldCharType="separate"/>
      </w:r>
      <w:r w:rsidRPr="00DB0B24">
        <w:t>Figure</w:t>
      </w:r>
      <w:r w:rsidRPr="00101B20">
        <w:rPr>
          <w:b/>
        </w:rPr>
        <w:t xml:space="preserve"> 3-</w:t>
      </w:r>
      <w:r>
        <w:rPr>
          <w:b/>
          <w:noProof/>
        </w:rPr>
        <w:t>32</w:t>
      </w:r>
      <w:r w:rsidRPr="00AF5955">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 For the calibration images an average stray light to signal ratio of 2.5·10</w:t>
      </w:r>
      <w:r>
        <w:rPr>
          <w:vertAlign w:val="superscript"/>
        </w:rPr>
        <w:t>-2</w:t>
      </w:r>
      <w:r>
        <w:t xml:space="preserve"> was noted.</w:t>
      </w:r>
    </w:p>
    <w:p w14:paraId="563580BF" w14:textId="77777777" w:rsidR="00E45479" w:rsidRDefault="00E45479" w:rsidP="005871C5">
      <w:pPr>
        <w:pStyle w:val="Heading2"/>
      </w:pPr>
      <w:bookmarkStart w:id="297" w:name="_Toc452973752"/>
      <w:r>
        <w:t>3.6.5 Relative Flat-Fielding Correction</w:t>
      </w:r>
      <w:bookmarkEnd w:id="297"/>
    </w:p>
    <w:p w14:paraId="5D98F57A" w14:textId="77777777" w:rsidR="00E45479" w:rsidRDefault="00E45479" w:rsidP="000B3BA7">
      <w:pPr>
        <w:pStyle w:val="BodyText"/>
        <w:jc w:val="both"/>
      </w:pPr>
      <w:r>
        <w:t xml:space="preserve">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also need to be calibrated out of the measurements to achieve final radiances. The </w:t>
      </w:r>
      <w:r>
        <w:lastRenderedPageBreak/>
        <w:t>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14:paraId="500E3E35" w14:textId="77777777" w:rsidR="00E45479" w:rsidRDefault="00E4547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14:paraId="4D755EE1" w14:textId="77777777" w:rsidR="00E45479" w:rsidRDefault="00E45479" w:rsidP="007B379D">
      <w:pPr>
        <w:pStyle w:val="BodyText"/>
        <w:keepNext/>
        <w:ind w:firstLine="0"/>
        <w:jc w:val="both"/>
      </w:pPr>
      <w:r>
        <w:rPr>
          <w:noProof/>
        </w:rPr>
        <w:drawing>
          <wp:inline distT="0" distB="0" distL="0" distR="0" wp14:anchorId="68CFF5EE" wp14:editId="0D1A893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2AC5BF99" w14:textId="77777777" w:rsidR="00E45479" w:rsidRDefault="00E45479" w:rsidP="005A4636">
      <w:pPr>
        <w:pStyle w:val="Caption"/>
        <w:jc w:val="both"/>
      </w:pPr>
      <w:bookmarkStart w:id="298" w:name="_Ref431220960"/>
      <w:bookmarkStart w:id="299" w:name="_Toc452973885"/>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298"/>
      <w:r>
        <w:t>: The blackbody emittance curve from Equation 3.43 normalized to 775 nm.</w:t>
      </w:r>
      <w:bookmarkEnd w:id="299"/>
    </w:p>
    <w:p w14:paraId="7F540C99" w14:textId="77777777" w:rsidR="00E45479" w:rsidRPr="007B379D" w:rsidRDefault="00E45479" w:rsidP="007B379D"/>
    <w:p w14:paraId="56743660" w14:textId="77777777" w:rsidR="00E45479" w:rsidRDefault="00E45479"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45479" w14:paraId="468D9002" w14:textId="77777777" w:rsidTr="007B5152">
        <w:tc>
          <w:tcPr>
            <w:tcW w:w="6804" w:type="dxa"/>
            <w:tcBorders>
              <w:top w:val="nil"/>
              <w:left w:val="nil"/>
              <w:bottom w:val="nil"/>
              <w:right w:val="nil"/>
            </w:tcBorders>
          </w:tcPr>
          <w:p w14:paraId="4356F730" w14:textId="77777777" w:rsidR="00E45479" w:rsidRPr="00C40C6B" w:rsidRDefault="00E45479" w:rsidP="00D57ED8">
            <w:pPr>
              <w:pStyle w:val="BodyText"/>
              <w:ind w:firstLine="289"/>
              <w:jc w:val="right"/>
            </w:pPr>
            <m:oMathPara>
              <m:oMath>
                <m:r>
                  <w:rPr>
                    <w:rFonts w:ascii="Cambria Math" w:hAnsi="Cambria Math"/>
                    <w:lang w:val="en-CA"/>
                  </w:rPr>
                  <w:lastRenderedPageBreak/>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14:paraId="7A55BF01" w14:textId="77777777" w:rsidR="00E45479" w:rsidRDefault="00E45479" w:rsidP="007B5152">
            <w:pPr>
              <w:pStyle w:val="BodyText"/>
              <w:ind w:firstLine="0"/>
              <w:jc w:val="right"/>
            </w:pPr>
            <w:r>
              <w:t>(3.43)</w:t>
            </w:r>
          </w:p>
        </w:tc>
      </w:tr>
    </w:tbl>
    <w:p w14:paraId="3FDA864D" w14:textId="77777777" w:rsidR="00E45479" w:rsidRDefault="00E45479" w:rsidP="007B379D">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B0B24">
        <w:t>Figure 3-33</w:t>
      </w:r>
      <w:r w:rsidRPr="00DD4824">
        <w:fldChar w:fldCharType="end"/>
      </w:r>
      <w:r>
        <w:t>.</w:t>
      </w:r>
    </w:p>
    <w:p w14:paraId="3D5F0F31" w14:textId="77777777" w:rsidR="00E45479" w:rsidRDefault="00E45479" w:rsidP="007B379D">
      <w:pPr>
        <w:pStyle w:val="BodyText"/>
        <w:keepNext/>
        <w:ind w:firstLine="0"/>
        <w:jc w:val="center"/>
      </w:pPr>
      <w:r>
        <w:rPr>
          <w:noProof/>
        </w:rPr>
        <w:drawing>
          <wp:inline distT="0" distB="0" distL="0" distR="0" wp14:anchorId="4E0E25EB" wp14:editId="0FD191A6">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14:paraId="02D68EC4" w14:textId="77777777" w:rsidR="00E45479" w:rsidRDefault="00E45479" w:rsidP="005A4636">
      <w:pPr>
        <w:pStyle w:val="Caption"/>
        <w:jc w:val="both"/>
      </w:pPr>
      <w:bookmarkStart w:id="300" w:name="_Ref431222353"/>
      <w:bookmarkStart w:id="301" w:name="_Toc452973886"/>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300"/>
      <w:r>
        <w:t>: The flat fielding coefficients for 750 nm.</w:t>
      </w:r>
      <w:bookmarkEnd w:id="301"/>
      <w:r>
        <w:t xml:space="preserve"> </w:t>
      </w:r>
    </w:p>
    <w:p w14:paraId="7C2F9F03" w14:textId="77777777" w:rsidR="00E45479" w:rsidRPr="007B379D" w:rsidRDefault="00E45479" w:rsidP="007B379D"/>
    <w:p w14:paraId="49F41D91" w14:textId="77777777" w:rsidR="00E45479" w:rsidRPr="00CF33A7" w:rsidRDefault="00E4547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DB0B24">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t>
      </w:r>
      <w:r w:rsidR="00131706">
        <w:t>are</w:t>
      </w:r>
      <w:r>
        <w:t xml:space="preserve"> relative to 775 nm. No absolute calibration was performed due to lack of availability of an appropriately calibrated source. For a future iteration of ALI, an absolute calibration would be strongly suggested to be performed. </w:t>
      </w:r>
    </w:p>
    <w:p w14:paraId="351F2E99" w14:textId="77777777" w:rsidR="00E45479" w:rsidRDefault="00E45479" w:rsidP="005871C5">
      <w:pPr>
        <w:pStyle w:val="Heading2"/>
      </w:pPr>
      <w:bookmarkStart w:id="302" w:name="_Toc452973753"/>
      <w:r>
        <w:t>3.6.6 Integrated Testing</w:t>
      </w:r>
      <w:bookmarkEnd w:id="302"/>
    </w:p>
    <w:p w14:paraId="084B8524" w14:textId="77777777" w:rsidR="00E45479" w:rsidRDefault="00E4547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14:paraId="543F7C96" w14:textId="77777777" w:rsidR="00E45479" w:rsidRDefault="00E4547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14:paraId="229B5D69" w14:textId="77777777" w:rsidR="00E45479" w:rsidRDefault="00E45479" w:rsidP="00214D8F">
      <w:pPr>
        <w:pStyle w:val="BodyText"/>
        <w:jc w:val="both"/>
      </w:pPr>
      <w:r>
        <w:t xml:space="preserve">The testing suite for ALI consisted of testing the pre-flight commands to verify full systems operation, ascent operational mode, science operational mode, and systems power down. Each </w:t>
      </w:r>
      <w:r>
        <w:lastRenderedPageBreak/>
        <w:t xml:space="preserve">mode tested the various states of ALI during the balloon mission. Further, all of the possible commands for ALI were also tested to verify no issues with their operation. </w:t>
      </w:r>
    </w:p>
    <w:p w14:paraId="3D5B5398" w14:textId="77777777" w:rsidR="00E45479" w:rsidRDefault="00E45479" w:rsidP="00C07697">
      <w:pPr>
        <w:pStyle w:val="BodyText"/>
        <w:jc w:val="both"/>
        <w:sectPr w:rsidR="00E45479" w:rsidSect="001B308C">
          <w:headerReference w:type="defaul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14:paraId="73A2CEE0" w14:textId="77777777"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Bourassa, Adam" w:date="2016-07-01T19:47:00Z" w:initials="BA">
    <w:p w14:paraId="5F68DCBF" w14:textId="77777777" w:rsidR="00016E2B" w:rsidRDefault="00016E2B">
      <w:pPr>
        <w:pStyle w:val="CommentText"/>
      </w:pPr>
      <w:r>
        <w:rPr>
          <w:rStyle w:val="CommentReference"/>
        </w:rPr>
        <w:annotationRef/>
      </w:r>
      <w:r>
        <w:t xml:space="preserve">You basically never mention this again. </w:t>
      </w:r>
    </w:p>
  </w:comment>
  <w:comment w:id="79" w:author="Bourassa, Adam" w:date="2016-07-01T18:58:00Z" w:initials="BA">
    <w:p w14:paraId="54E98080" w14:textId="77777777" w:rsidR="00016E2B" w:rsidRDefault="00016E2B">
      <w:pPr>
        <w:pStyle w:val="CommentText"/>
      </w:pPr>
      <w:r>
        <w:rPr>
          <w:rStyle w:val="CommentReference"/>
        </w:rPr>
        <w:annotationRef/>
      </w:r>
      <w:r>
        <w:t>?</w:t>
      </w:r>
    </w:p>
  </w:comment>
  <w:comment w:id="80" w:author="Elash, Brenden" w:date="2016-07-02T14:24:00Z" w:initials="EB">
    <w:p w14:paraId="7B1F9854" w14:textId="26DDD93F" w:rsidR="00333DE4" w:rsidRDefault="00333DE4">
      <w:pPr>
        <w:pStyle w:val="CommentText"/>
      </w:pPr>
      <w:r>
        <w:rPr>
          <w:rStyle w:val="CommentReference"/>
        </w:rPr>
        <w:annotationRef/>
      </w:r>
      <w:r>
        <w:t>Replaced this part</w:t>
      </w:r>
    </w:p>
  </w:comment>
  <w:comment w:id="86" w:author="Bourassa, Adam" w:date="2016-07-01T19:08:00Z" w:initials="BA">
    <w:p w14:paraId="1CF384AC" w14:textId="77777777" w:rsidR="00016E2B" w:rsidRDefault="00016E2B">
      <w:pPr>
        <w:pStyle w:val="CommentText"/>
      </w:pPr>
      <w:r>
        <w:rPr>
          <w:rStyle w:val="CommentReference"/>
        </w:rPr>
        <w:annotationRef/>
      </w:r>
      <w:r>
        <w:t xml:space="preserve">I feel like this whole section needs some perspective.  Add some additional explanation at the start and along the way to guide the reader about what/why you’re doing. </w:t>
      </w:r>
    </w:p>
  </w:comment>
  <w:comment w:id="87" w:author="Elash, Brenden" w:date="2016-07-02T14:24:00Z" w:initials="EB">
    <w:p w14:paraId="27E3FFE2" w14:textId="49103FC4" w:rsidR="00333DE4" w:rsidRDefault="00333DE4">
      <w:pPr>
        <w:pStyle w:val="CommentText"/>
      </w:pPr>
      <w:r>
        <w:rPr>
          <w:rStyle w:val="CommentReference"/>
        </w:rPr>
        <w:annotationRef/>
      </w:r>
      <w:r>
        <w:t>I have redone major portions of this section to help make things clearer</w:t>
      </w:r>
    </w:p>
  </w:comment>
  <w:comment w:id="103" w:author="Bourassa, Adam" w:date="2016-07-01T19:00:00Z" w:initials="BA">
    <w:p w14:paraId="4535699D" w14:textId="77777777" w:rsidR="00016E2B" w:rsidRDefault="00016E2B">
      <w:pPr>
        <w:pStyle w:val="CommentText"/>
      </w:pPr>
      <w:r>
        <w:rPr>
          <w:rStyle w:val="CommentReference"/>
        </w:rPr>
        <w:annotationRef/>
      </w:r>
      <w:r>
        <w:t>You meant this I assume?</w:t>
      </w:r>
    </w:p>
  </w:comment>
  <w:comment w:id="104" w:author="Elash, Brenden" w:date="2016-07-02T16:58:00Z" w:initials="EB">
    <w:p w14:paraId="7022F53A" w14:textId="4B0E6D2A" w:rsidR="007343B0" w:rsidRDefault="007343B0">
      <w:pPr>
        <w:pStyle w:val="CommentText"/>
      </w:pPr>
      <w:r>
        <w:rPr>
          <w:rStyle w:val="CommentReference"/>
        </w:rPr>
        <w:annotationRef/>
      </w:r>
      <w:r>
        <w:t>Yes</w:t>
      </w:r>
    </w:p>
  </w:comment>
  <w:comment w:id="145" w:author="Bourassa, Adam" w:date="2016-07-01T19:02:00Z" w:initials="BA">
    <w:p w14:paraId="2D218F8B" w14:textId="77777777" w:rsidR="00016E2B" w:rsidRDefault="00016E2B">
      <w:pPr>
        <w:pStyle w:val="CommentText"/>
      </w:pPr>
      <w:r>
        <w:rPr>
          <w:rStyle w:val="CommentReference"/>
        </w:rPr>
        <w:annotationRef/>
      </w:r>
      <w:r>
        <w:t xml:space="preserve">This needs more clarity.  You haven’t discussed anything to do with diffraction yet. </w:t>
      </w:r>
    </w:p>
  </w:comment>
  <w:comment w:id="146" w:author="Elash, Brenden" w:date="2016-07-02T17:13:00Z" w:initials="EB">
    <w:p w14:paraId="42881C17" w14:textId="2F22A2FE" w:rsidR="00012638" w:rsidRDefault="00012638">
      <w:pPr>
        <w:pStyle w:val="CommentText"/>
      </w:pPr>
      <w:r>
        <w:rPr>
          <w:rStyle w:val="CommentReference"/>
        </w:rPr>
        <w:annotationRef/>
      </w:r>
      <w:r>
        <w:t>I have clarified this section</w:t>
      </w:r>
    </w:p>
  </w:comment>
  <w:comment w:id="156" w:author="Bourassa, Adam" w:date="2016-07-01T19:05:00Z" w:initials="BA">
    <w:p w14:paraId="7B8C835C" w14:textId="77777777" w:rsidR="00016E2B" w:rsidRDefault="00016E2B">
      <w:pPr>
        <w:pStyle w:val="CommentText"/>
      </w:pPr>
      <w:r>
        <w:rPr>
          <w:rStyle w:val="CommentReference"/>
        </w:rPr>
        <w:annotationRef/>
      </w:r>
      <w:r>
        <w:t xml:space="preserve">Still confused. </w:t>
      </w:r>
    </w:p>
  </w:comment>
  <w:comment w:id="157" w:author="Elash, Brenden" w:date="2016-07-03T12:51:00Z" w:initials="EB">
    <w:p w14:paraId="326F1FF9" w14:textId="4515AE71" w:rsidR="00987113" w:rsidRDefault="00987113">
      <w:pPr>
        <w:pStyle w:val="CommentText"/>
      </w:pPr>
      <w:r>
        <w:rPr>
          <w:rStyle w:val="CommentReference"/>
        </w:rPr>
        <w:annotationRef/>
      </w:r>
      <w:r>
        <w:t>Hopefully the previous has clarified this</w:t>
      </w:r>
    </w:p>
  </w:comment>
  <w:comment w:id="161" w:author="Bourassa, Adam" w:date="2016-07-01T19:05:00Z" w:initials="BA">
    <w:p w14:paraId="589865A5" w14:textId="77777777" w:rsidR="00016E2B" w:rsidRDefault="00016E2B">
      <w:pPr>
        <w:pStyle w:val="CommentText"/>
      </w:pPr>
      <w:r>
        <w:rPr>
          <w:rStyle w:val="CommentReference"/>
        </w:rPr>
        <w:annotationRef/>
      </w:r>
      <w:r>
        <w:t xml:space="preserve">I don’t get this. </w:t>
      </w:r>
    </w:p>
  </w:comment>
  <w:comment w:id="162" w:author="Elash, Brenden" w:date="2016-07-03T12:51:00Z" w:initials="EB">
    <w:p w14:paraId="6BD1EBDB" w14:textId="3D22F1A9" w:rsidR="00987113" w:rsidRDefault="00987113">
      <w:pPr>
        <w:pStyle w:val="CommentText"/>
      </w:pPr>
      <w:r>
        <w:rPr>
          <w:rStyle w:val="CommentReference"/>
        </w:rPr>
        <w:annotationRef/>
      </w:r>
      <w:r>
        <w:t>It is not needed for the derivation so I have removed it</w:t>
      </w:r>
    </w:p>
  </w:comment>
  <w:comment w:id="174" w:author="Bourassa, Adam" w:date="2016-07-01T19:09:00Z" w:initials="BA">
    <w:p w14:paraId="69804348" w14:textId="77777777" w:rsidR="00016E2B" w:rsidRDefault="00016E2B">
      <w:pPr>
        <w:pStyle w:val="CommentText"/>
      </w:pPr>
      <w:r>
        <w:rPr>
          <w:rStyle w:val="CommentReference"/>
        </w:rPr>
        <w:annotationRef/>
      </w:r>
      <w:r>
        <w:t xml:space="preserve">Add some statements about why arriving at this result is significant and what it means. </w:t>
      </w:r>
    </w:p>
  </w:comment>
  <w:comment w:id="176" w:author="Bourassa, Adam" w:date="2016-07-01T19:12:00Z" w:initials="BA">
    <w:p w14:paraId="78A200E9" w14:textId="77777777" w:rsidR="00016E2B" w:rsidRDefault="00016E2B">
      <w:pPr>
        <w:pStyle w:val="CommentText"/>
      </w:pPr>
      <w:r>
        <w:rPr>
          <w:rStyle w:val="CommentReference"/>
        </w:rPr>
        <w:annotationRef/>
      </w:r>
      <w:r>
        <w:t xml:space="preserve">Explain more.  This is an important point. </w:t>
      </w:r>
    </w:p>
  </w:comment>
  <w:comment w:id="177" w:author="Bourassa, Adam" w:date="2016-07-01T19:12:00Z" w:initials="BA">
    <w:p w14:paraId="7A09F017" w14:textId="77777777" w:rsidR="00016E2B" w:rsidRDefault="00016E2B">
      <w:pPr>
        <w:pStyle w:val="CommentText"/>
      </w:pPr>
      <w:r>
        <w:rPr>
          <w:rStyle w:val="CommentReference"/>
        </w:rPr>
        <w:annotationRef/>
      </w:r>
      <w:r>
        <w:t xml:space="preserve">How did you get wavelength out of this?  From the k inside the T?  </w:t>
      </w:r>
    </w:p>
  </w:comment>
  <w:comment w:id="180" w:author="Bourassa, Adam" w:date="2016-07-01T19:13:00Z" w:initials="BA">
    <w:p w14:paraId="6A4C8F86" w14:textId="77777777" w:rsidR="00016E2B" w:rsidRDefault="00016E2B">
      <w:pPr>
        <w:pStyle w:val="CommentText"/>
      </w:pPr>
      <w:r>
        <w:rPr>
          <w:rStyle w:val="CommentReference"/>
        </w:rPr>
        <w:annotationRef/>
      </w:r>
      <w:r>
        <w:t>Huh?</w:t>
      </w:r>
    </w:p>
  </w:comment>
  <w:comment w:id="186" w:author="Bourassa, Adam" w:date="2016-07-01T19:14:00Z" w:initials="BA">
    <w:p w14:paraId="162AFA8C" w14:textId="77777777" w:rsidR="00016E2B" w:rsidRDefault="00016E2B">
      <w:pPr>
        <w:pStyle w:val="CommentText"/>
      </w:pPr>
      <w:r>
        <w:rPr>
          <w:rStyle w:val="CommentReference"/>
        </w:rPr>
        <w:annotationRef/>
      </w:r>
      <w:r>
        <w:t>I don’t think you mean lateral in an optical sense, no?</w:t>
      </w:r>
    </w:p>
  </w:comment>
  <w:comment w:id="188" w:author="Bourassa, Adam" w:date="2016-07-01T19:16:00Z" w:initials="BA">
    <w:p w14:paraId="09DA91CC" w14:textId="77777777" w:rsidR="00016E2B" w:rsidRDefault="00016E2B">
      <w:pPr>
        <w:pStyle w:val="CommentText"/>
      </w:pPr>
      <w:r>
        <w:rPr>
          <w:rStyle w:val="CommentReference"/>
        </w:rPr>
        <w:annotationRef/>
      </w:r>
      <w:r>
        <w:t xml:space="preserve">This might be a word, but I really try to avoid using it.  Here you can just delete it since the diffracted wavelength is always the output. </w:t>
      </w:r>
    </w:p>
  </w:comment>
  <w:comment w:id="191" w:author="Bourassa, Adam" w:date="2016-07-01T19:33:00Z" w:initials="BA">
    <w:p w14:paraId="2117F6C9" w14:textId="77777777" w:rsidR="00016E2B" w:rsidRDefault="00016E2B">
      <w:pPr>
        <w:pStyle w:val="CommentText"/>
      </w:pPr>
      <w:r>
        <w:rPr>
          <w:rStyle w:val="CommentReference"/>
        </w:rPr>
        <w:annotationRef/>
      </w:r>
      <w:r>
        <w:t xml:space="preserve">I don’t think you’ve used the F variable before. </w:t>
      </w:r>
    </w:p>
  </w:comment>
  <w:comment w:id="193" w:author="Bourassa, Adam" w:date="2016-07-01T19:26:00Z" w:initials="BA">
    <w:p w14:paraId="2F632EEC" w14:textId="77777777" w:rsidR="00016E2B" w:rsidRDefault="00016E2B">
      <w:pPr>
        <w:pStyle w:val="CommentText"/>
      </w:pPr>
      <w:r>
        <w:rPr>
          <w:rStyle w:val="CommentReference"/>
        </w:rPr>
        <w:annotationRef/>
      </w:r>
      <w:r>
        <w:t>Mention the RF range also</w:t>
      </w:r>
    </w:p>
  </w:comment>
  <w:comment w:id="195" w:author="Bourassa, Adam" w:date="2016-07-01T19:18:00Z" w:initials="BA">
    <w:p w14:paraId="0B0BEC87" w14:textId="77777777" w:rsidR="00016E2B" w:rsidRDefault="00016E2B">
      <w:pPr>
        <w:pStyle w:val="CommentText"/>
      </w:pPr>
      <w:r>
        <w:rPr>
          <w:rStyle w:val="CommentReference"/>
        </w:rPr>
        <w:annotationRef/>
      </w:r>
      <w:r>
        <w:t xml:space="preserve">Maybe “broadband” is a better term? </w:t>
      </w:r>
    </w:p>
  </w:comment>
  <w:comment w:id="196" w:author="Elash, Brenden" w:date="2016-07-03T12:58:00Z" w:initials="EB">
    <w:p w14:paraId="25C596AA" w14:textId="153AE632" w:rsidR="00987113" w:rsidRDefault="00987113">
      <w:pPr>
        <w:pStyle w:val="CommentText"/>
      </w:pPr>
      <w:r>
        <w:rPr>
          <w:rStyle w:val="CommentReference"/>
        </w:rPr>
        <w:annotationRef/>
      </w:r>
      <w:r>
        <w:t>Agreed. I like tis word choice better</w:t>
      </w:r>
    </w:p>
  </w:comment>
  <w:comment w:id="202" w:author="Bourassa, Adam" w:date="2016-07-01T19:34:00Z" w:initials="BA">
    <w:p w14:paraId="637DB3E2" w14:textId="77777777" w:rsidR="00016E2B" w:rsidRDefault="00016E2B">
      <w:pPr>
        <w:pStyle w:val="CommentText"/>
      </w:pPr>
      <w:r>
        <w:rPr>
          <w:rStyle w:val="CommentReference"/>
        </w:rPr>
        <w:annotationRef/>
      </w:r>
      <w:r>
        <w:t>How does this relate to the result in 3.22?</w:t>
      </w:r>
    </w:p>
  </w:comment>
  <w:comment w:id="204" w:author="Bourassa, Adam" w:date="2016-07-01T19:25:00Z" w:initials="BA">
    <w:p w14:paraId="686AD1D2" w14:textId="77777777" w:rsidR="00016E2B" w:rsidRDefault="00016E2B">
      <w:pPr>
        <w:pStyle w:val="CommentText"/>
      </w:pPr>
      <w:r>
        <w:rPr>
          <w:rStyle w:val="CommentReference"/>
        </w:rPr>
        <w:annotationRef/>
      </w:r>
      <w:r>
        <w:t xml:space="preserve">What spectrometer?  You haven’t talked about this yet.  Move this statement to later. </w:t>
      </w:r>
    </w:p>
  </w:comment>
  <w:comment w:id="207" w:author="Bourassa, Adam" w:date="2016-07-01T19:29:00Z" w:initials="BA">
    <w:p w14:paraId="650054A1" w14:textId="77777777" w:rsidR="00016E2B" w:rsidRDefault="00016E2B">
      <w:pPr>
        <w:pStyle w:val="CommentText"/>
      </w:pPr>
      <w:r>
        <w:rPr>
          <w:rStyle w:val="CommentReference"/>
        </w:rPr>
        <w:annotationRef/>
      </w:r>
      <w:r>
        <w:t xml:space="preserve">Did you take this into account in the PSF analysis?  The measured PSF will be a convolution of spectrometer and the AOTF. </w:t>
      </w:r>
    </w:p>
  </w:comment>
  <w:comment w:id="208" w:author="Bourassa, Adam" w:date="2016-07-01T19:28:00Z" w:initials="BA">
    <w:p w14:paraId="58BBA18B" w14:textId="77777777" w:rsidR="00016E2B" w:rsidRDefault="00016E2B">
      <w:pPr>
        <w:pStyle w:val="CommentText"/>
      </w:pPr>
      <w:r>
        <w:rPr>
          <w:rStyle w:val="CommentReference"/>
        </w:rPr>
        <w:annotationRef/>
      </w:r>
      <w:r>
        <w:t xml:space="preserve">You are talking about the AOTF, right?  Then include this spec in Sec 3.2 where you introduce the Brimrose device. </w:t>
      </w:r>
    </w:p>
  </w:comment>
  <w:comment w:id="209" w:author="Bourassa, Adam" w:date="2016-07-01T19:30:00Z" w:initials="BA">
    <w:p w14:paraId="31313168" w14:textId="77777777" w:rsidR="00016E2B" w:rsidRDefault="00016E2B">
      <w:pPr>
        <w:pStyle w:val="CommentText"/>
      </w:pPr>
      <w:r>
        <w:rPr>
          <w:rStyle w:val="CommentReference"/>
        </w:rPr>
        <w:annotationRef/>
      </w:r>
      <w:r>
        <w:t>Confusing</w:t>
      </w:r>
    </w:p>
  </w:comment>
  <w:comment w:id="210" w:author="Bourassa, Adam" w:date="2016-07-01T19:31:00Z" w:initials="BA">
    <w:p w14:paraId="47412970" w14:textId="77777777" w:rsidR="00016E2B" w:rsidRDefault="00016E2B">
      <w:pPr>
        <w:pStyle w:val="CommentText"/>
      </w:pPr>
      <w:r>
        <w:rPr>
          <w:rStyle w:val="CommentReference"/>
        </w:rPr>
        <w:annotationRef/>
      </w:r>
      <w:r>
        <w:t xml:space="preserve">You haven’t mentioned a temperature change effect before! </w:t>
      </w:r>
    </w:p>
  </w:comment>
  <w:comment w:id="214" w:author="Bourassa, Adam" w:date="2016-07-01T19:35:00Z" w:initials="BA">
    <w:p w14:paraId="29DF928B" w14:textId="77777777" w:rsidR="00016E2B" w:rsidRDefault="00016E2B">
      <w:pPr>
        <w:pStyle w:val="CommentText"/>
      </w:pPr>
      <w:r>
        <w:rPr>
          <w:rStyle w:val="CommentReference"/>
        </w:rPr>
        <w:annotationRef/>
      </w:r>
      <w:proofErr w:type="spellStart"/>
      <w:r>
        <w:t>Sidelobes</w:t>
      </w:r>
      <w:proofErr w:type="spellEnd"/>
      <w:r>
        <w:t xml:space="preserve"> is probably a better term.  Fringes usually refers to an interferometer type effect in optics. </w:t>
      </w:r>
    </w:p>
  </w:comment>
  <w:comment w:id="215" w:author="Bourassa, Adam" w:date="2016-07-01T19:37:00Z" w:initials="BA">
    <w:p w14:paraId="0105A4B5" w14:textId="77777777" w:rsidR="00016E2B" w:rsidRDefault="00016E2B">
      <w:pPr>
        <w:pStyle w:val="CommentText"/>
      </w:pPr>
      <w:r>
        <w:rPr>
          <w:rStyle w:val="CommentReference"/>
        </w:rPr>
        <w:annotationRef/>
      </w:r>
      <w:r>
        <w:t>This is a weak statement.  Can we rephrase in terms of requirements that are linked to aerosol scattering effects covered in chapter 2?  Or maybe we need to think about adding a section in chapter 2 that really goes through the desired requirements in detail, something like a real instrument Requirements Review Document would do….?</w:t>
      </w:r>
    </w:p>
  </w:comment>
  <w:comment w:id="217" w:author="Bourassa, Adam" w:date="2016-07-01T19:40:00Z" w:initials="BA">
    <w:p w14:paraId="508C6ECC" w14:textId="77777777" w:rsidR="00016E2B" w:rsidRDefault="00016E2B">
      <w:pPr>
        <w:pStyle w:val="CommentText"/>
      </w:pPr>
      <w:r>
        <w:rPr>
          <w:rStyle w:val="CommentReference"/>
        </w:rPr>
        <w:annotationRef/>
      </w:r>
      <w:r>
        <w:t xml:space="preserve">Can you add a statement about why it isn’t a problem to do this only at normal incidence?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68DCBF" w15:done="0"/>
  <w15:commentEx w15:paraId="54E98080" w15:done="0"/>
  <w15:commentEx w15:paraId="7B1F9854" w15:paraIdParent="54E98080" w15:done="0"/>
  <w15:commentEx w15:paraId="1CF384AC" w15:done="0"/>
  <w15:commentEx w15:paraId="27E3FFE2" w15:paraIdParent="1CF384AC" w15:done="0"/>
  <w15:commentEx w15:paraId="4535699D" w15:done="0"/>
  <w15:commentEx w15:paraId="7022F53A" w15:paraIdParent="4535699D" w15:done="0"/>
  <w15:commentEx w15:paraId="2D218F8B" w15:done="0"/>
  <w15:commentEx w15:paraId="42881C17" w15:paraIdParent="2D218F8B" w15:done="0"/>
  <w15:commentEx w15:paraId="7B8C835C" w15:done="0"/>
  <w15:commentEx w15:paraId="326F1FF9" w15:paraIdParent="7B8C835C" w15:done="0"/>
  <w15:commentEx w15:paraId="589865A5" w15:done="0"/>
  <w15:commentEx w15:paraId="6BD1EBDB" w15:paraIdParent="589865A5" w15:done="0"/>
  <w15:commentEx w15:paraId="69804348" w15:done="0"/>
  <w15:commentEx w15:paraId="78A200E9" w15:done="0"/>
  <w15:commentEx w15:paraId="7A09F017" w15:done="0"/>
  <w15:commentEx w15:paraId="6A4C8F86" w15:done="0"/>
  <w15:commentEx w15:paraId="162AFA8C" w15:done="0"/>
  <w15:commentEx w15:paraId="09DA91CC" w15:done="0"/>
  <w15:commentEx w15:paraId="2117F6C9" w15:done="0"/>
  <w15:commentEx w15:paraId="2F632EEC" w15:done="0"/>
  <w15:commentEx w15:paraId="0B0BEC87" w15:done="0"/>
  <w15:commentEx w15:paraId="25C596AA" w15:paraIdParent="0B0BEC87" w15:done="0"/>
  <w15:commentEx w15:paraId="637DB3E2" w15:done="0"/>
  <w15:commentEx w15:paraId="686AD1D2" w15:done="0"/>
  <w15:commentEx w15:paraId="650054A1" w15:done="0"/>
  <w15:commentEx w15:paraId="58BBA18B" w15:done="0"/>
  <w15:commentEx w15:paraId="31313168" w15:done="0"/>
  <w15:commentEx w15:paraId="47412970" w15:done="0"/>
  <w15:commentEx w15:paraId="29DF928B" w15:done="0"/>
  <w15:commentEx w15:paraId="0105A4B5" w15:done="0"/>
  <w15:commentEx w15:paraId="508C6EC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2560B4" w14:textId="77777777" w:rsidR="00DA5C18" w:rsidRDefault="00DA5C18">
      <w:r>
        <w:separator/>
      </w:r>
    </w:p>
  </w:endnote>
  <w:endnote w:type="continuationSeparator" w:id="0">
    <w:p w14:paraId="406B0C5B" w14:textId="77777777" w:rsidR="00DA5C18" w:rsidRDefault="00DA5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C6D59" w14:textId="77777777" w:rsidR="00016E2B" w:rsidRDefault="00016E2B">
    <w:pPr>
      <w:pStyle w:val="Footer"/>
    </w:pPr>
    <w:r>
      <w:rPr>
        <w:rStyle w:val="PageNumber"/>
      </w:rPr>
      <w:fldChar w:fldCharType="begin"/>
    </w:r>
    <w:r>
      <w:rPr>
        <w:rStyle w:val="PageNumber"/>
      </w:rPr>
      <w:instrText xml:space="preserve"> PAGE </w:instrText>
    </w:r>
    <w:r>
      <w:rPr>
        <w:rStyle w:val="PageNumber"/>
      </w:rPr>
      <w:fldChar w:fldCharType="separate"/>
    </w:r>
    <w:r w:rsidR="00012638">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016E2B" w:rsidRDefault="00016E2B">
    <w:pPr>
      <w:pStyle w:val="Footer"/>
    </w:pPr>
    <w:r>
      <w:rPr>
        <w:rStyle w:val="PageNumber"/>
      </w:rPr>
      <w:fldChar w:fldCharType="begin"/>
    </w:r>
    <w:r>
      <w:rPr>
        <w:rStyle w:val="PageNumber"/>
      </w:rPr>
      <w:instrText xml:space="preserve"> PAGE </w:instrText>
    </w:r>
    <w:r>
      <w:rPr>
        <w:rStyle w:val="PageNumber"/>
      </w:rPr>
      <w:fldChar w:fldCharType="separate"/>
    </w:r>
    <w:r w:rsidR="00987113">
      <w:rPr>
        <w:rStyle w:val="PageNumber"/>
        <w:noProof/>
      </w:rPr>
      <w:t>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D477C8" w14:textId="77777777" w:rsidR="00DA5C18" w:rsidRDefault="00DA5C18">
      <w:r>
        <w:separator/>
      </w:r>
    </w:p>
  </w:footnote>
  <w:footnote w:type="continuationSeparator" w:id="0">
    <w:p w14:paraId="70674B40" w14:textId="77777777" w:rsidR="00DA5C18" w:rsidRDefault="00DA5C18">
      <w:r>
        <w:continuationSeparator/>
      </w:r>
    </w:p>
  </w:footnote>
  <w:footnote w:id="1">
    <w:p w14:paraId="1A2A7E3A" w14:textId="77777777" w:rsidR="00016E2B" w:rsidRPr="00825740" w:rsidRDefault="00016E2B">
      <w:pPr>
        <w:pStyle w:val="FootnoteText"/>
        <w:rPr>
          <w:lang w:val="en-CA"/>
        </w:rPr>
      </w:pPr>
      <w:r>
        <w:rPr>
          <w:rStyle w:val="FootnoteReference"/>
        </w:rPr>
        <w:footnoteRef/>
      </w:r>
      <w:r>
        <w:t xml:space="preserve"> Portion of sections 3.2.3, 3.2.4, 3.3.3, 3.6.4, and 3.6.5 as well as </w:t>
      </w:r>
      <w:r w:rsidRPr="00825740">
        <w:fldChar w:fldCharType="begin"/>
      </w:r>
      <w:r w:rsidRPr="00825740">
        <w:instrText xml:space="preserve"> REF _Ref453232612 \h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sidRPr="00825740">
        <w:t>3-</w:t>
      </w:r>
      <w:r w:rsidRPr="00825740">
        <w:rPr>
          <w:noProof/>
        </w:rPr>
        <w:t>5</w:t>
      </w:r>
      <w:r w:rsidRPr="00825740">
        <w:fldChar w:fldCharType="end"/>
      </w:r>
      <w:r w:rsidRPr="00825740">
        <w:t xml:space="preserve">, </w:t>
      </w:r>
      <w:r w:rsidRPr="00825740">
        <w:fldChar w:fldCharType="begin"/>
      </w:r>
      <w:r w:rsidRPr="00825740">
        <w:instrText xml:space="preserve"> REF _Ref429144055 \h  \* MERGEFORMAT </w:instrText>
      </w:r>
      <w:r w:rsidRPr="00825740">
        <w:fldChar w:fldCharType="separate"/>
      </w:r>
      <w:r w:rsidRPr="00825740">
        <w:t>3-</w:t>
      </w:r>
      <w:r w:rsidRPr="00825740">
        <w:rPr>
          <w:noProof/>
        </w:rPr>
        <w:t>7</w:t>
      </w:r>
      <w:r w:rsidRPr="00825740">
        <w:fldChar w:fldCharType="end"/>
      </w:r>
      <w:r w:rsidRPr="00825740">
        <w:t xml:space="preserve">, </w:t>
      </w:r>
      <w:r w:rsidRPr="00825740">
        <w:fldChar w:fldCharType="begin"/>
      </w:r>
      <w:r w:rsidRPr="00825740">
        <w:instrText xml:space="preserve"> REF _Ref430341499 \h  \* MERGEFORMAT </w:instrText>
      </w:r>
      <w:r w:rsidRPr="00825740">
        <w:fldChar w:fldCharType="separate"/>
      </w:r>
      <w:r w:rsidRPr="00825740">
        <w:t>3-</w:t>
      </w:r>
      <w:r w:rsidRPr="00825740">
        <w:rPr>
          <w:noProof/>
        </w:rPr>
        <w:t>18</w:t>
      </w:r>
      <w:r w:rsidRPr="00825740">
        <w:fldChar w:fldCharType="end"/>
      </w:r>
      <w:r w:rsidRPr="00825740">
        <w:t xml:space="preserve">, </w:t>
      </w:r>
      <w:r w:rsidRPr="00825740">
        <w:fldChar w:fldCharType="begin"/>
      </w:r>
      <w:r w:rsidRPr="00825740">
        <w:instrText xml:space="preserve"> REF _Ref430702827 \h  \* MERGEFORMAT </w:instrText>
      </w:r>
      <w:r w:rsidRPr="00825740">
        <w:fldChar w:fldCharType="separate"/>
      </w:r>
      <w:r w:rsidRPr="00825740">
        <w:t>3-</w:t>
      </w:r>
      <w:r w:rsidRPr="00825740">
        <w:rPr>
          <w:noProof/>
        </w:rPr>
        <w:t>22</w:t>
      </w:r>
      <w:r w:rsidRPr="00825740">
        <w:fldChar w:fldCharType="end"/>
      </w:r>
      <w:r w:rsidRPr="00825740">
        <w:t xml:space="preserve">, and </w:t>
      </w:r>
      <w:r w:rsidRPr="00825740">
        <w:fldChar w:fldCharType="begin"/>
      </w:r>
      <w:r w:rsidRPr="00825740">
        <w:instrText xml:space="preserve"> REF _Ref442867417 \h  \* MERGEFORMAT </w:instrText>
      </w:r>
      <w:r w:rsidRPr="00825740">
        <w:fldChar w:fldCharType="separate"/>
      </w:r>
      <w:r w:rsidRPr="00825740">
        <w:t>3-</w:t>
      </w:r>
      <w:r w:rsidRPr="00825740">
        <w:rPr>
          <w:noProof/>
        </w:rPr>
        <w:t>32</w:t>
      </w:r>
      <w:r w:rsidRPr="00825740">
        <w:fldChar w:fldCharType="end"/>
      </w:r>
      <w:r>
        <w:t xml:space="preserve"> were originally published in </w:t>
      </w:r>
      <w:proofErr w:type="spellStart"/>
      <w:r>
        <w:rPr>
          <w:i/>
        </w:rPr>
        <w:t>Elash</w:t>
      </w:r>
      <w:proofErr w:type="spellEnd"/>
      <w:r>
        <w:rPr>
          <w:i/>
        </w:rPr>
        <w:t xml:space="preserve">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8F9A9" w14:textId="77777777" w:rsidR="00016E2B" w:rsidRDefault="00016E2B">
    <w:pPr>
      <w:pStyle w:val="Header"/>
    </w:pPr>
    <w:r>
      <w:rPr>
        <w:rStyle w:val="PageNumber"/>
      </w:rPr>
      <w:fldChar w:fldCharType="begin"/>
    </w:r>
    <w:r>
      <w:rPr>
        <w:rStyle w:val="PageNumber"/>
      </w:rPr>
      <w:instrText xml:space="preserve"> PAGE </w:instrText>
    </w:r>
    <w:r>
      <w:rPr>
        <w:rStyle w:val="PageNumber"/>
      </w:rPr>
      <w:fldChar w:fldCharType="separate"/>
    </w:r>
    <w:r w:rsidR="008030C4">
      <w:rPr>
        <w:rStyle w:val="PageNumber"/>
        <w:noProof/>
      </w:rPr>
      <w:t>15</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016E2B" w:rsidRDefault="00016E2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ash, Brenden">
    <w15:presenceInfo w15:providerId="AD" w15:userId="S-1-5-21-1060284298-436374069-1708537768-95173"/>
  </w15:person>
  <w15:person w15:author="Bourassa, Adam">
    <w15:presenceInfo w15:providerId="AD" w15:userId="S-1-5-21-1060284298-436374069-1708537768-9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638"/>
    <w:rsid w:val="00012CA7"/>
    <w:rsid w:val="00016B72"/>
    <w:rsid w:val="00016E2B"/>
    <w:rsid w:val="000242C1"/>
    <w:rsid w:val="0003407E"/>
    <w:rsid w:val="000420D5"/>
    <w:rsid w:val="000512FD"/>
    <w:rsid w:val="000528C9"/>
    <w:rsid w:val="00062A0E"/>
    <w:rsid w:val="00066458"/>
    <w:rsid w:val="000666AB"/>
    <w:rsid w:val="00067391"/>
    <w:rsid w:val="0008244A"/>
    <w:rsid w:val="000859D1"/>
    <w:rsid w:val="00087DAF"/>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A7555"/>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08C3"/>
    <w:rsid w:val="00333DE4"/>
    <w:rsid w:val="003362C1"/>
    <w:rsid w:val="0034041B"/>
    <w:rsid w:val="00344E29"/>
    <w:rsid w:val="003468EA"/>
    <w:rsid w:val="00351716"/>
    <w:rsid w:val="00357E57"/>
    <w:rsid w:val="00360B91"/>
    <w:rsid w:val="00361AB5"/>
    <w:rsid w:val="00361EE0"/>
    <w:rsid w:val="003665F2"/>
    <w:rsid w:val="00366D2F"/>
    <w:rsid w:val="00386B8C"/>
    <w:rsid w:val="00390752"/>
    <w:rsid w:val="00392260"/>
    <w:rsid w:val="003946DC"/>
    <w:rsid w:val="003A7935"/>
    <w:rsid w:val="003B0440"/>
    <w:rsid w:val="003D3595"/>
    <w:rsid w:val="003D7368"/>
    <w:rsid w:val="003F2F3E"/>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4636"/>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483E"/>
    <w:rsid w:val="00725DFA"/>
    <w:rsid w:val="00727BD9"/>
    <w:rsid w:val="007343B0"/>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30C4"/>
    <w:rsid w:val="00807A37"/>
    <w:rsid w:val="00813140"/>
    <w:rsid w:val="00815ED5"/>
    <w:rsid w:val="00823308"/>
    <w:rsid w:val="00825740"/>
    <w:rsid w:val="00826064"/>
    <w:rsid w:val="008270DE"/>
    <w:rsid w:val="008340AB"/>
    <w:rsid w:val="00836311"/>
    <w:rsid w:val="00836EE1"/>
    <w:rsid w:val="0084091D"/>
    <w:rsid w:val="008417A6"/>
    <w:rsid w:val="0084360C"/>
    <w:rsid w:val="00844128"/>
    <w:rsid w:val="0084790A"/>
    <w:rsid w:val="0085090F"/>
    <w:rsid w:val="00852854"/>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017D"/>
    <w:rsid w:val="008F4F5C"/>
    <w:rsid w:val="008F7485"/>
    <w:rsid w:val="008F78E2"/>
    <w:rsid w:val="00901F14"/>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7128"/>
    <w:rsid w:val="00A434E3"/>
    <w:rsid w:val="00A44A31"/>
    <w:rsid w:val="00A457B8"/>
    <w:rsid w:val="00A50E48"/>
    <w:rsid w:val="00A52865"/>
    <w:rsid w:val="00A6021C"/>
    <w:rsid w:val="00A61C69"/>
    <w:rsid w:val="00A638C0"/>
    <w:rsid w:val="00A665EB"/>
    <w:rsid w:val="00A67FC1"/>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99E"/>
    <w:rsid w:val="00BC03DA"/>
    <w:rsid w:val="00BC74E1"/>
    <w:rsid w:val="00BD00EF"/>
    <w:rsid w:val="00BD3935"/>
    <w:rsid w:val="00BD39F8"/>
    <w:rsid w:val="00BD64D7"/>
    <w:rsid w:val="00BE23EA"/>
    <w:rsid w:val="00BE2C31"/>
    <w:rsid w:val="00BE368C"/>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A5C18"/>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jpeg"/><Relationship Id="rId49"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A9999-A4D9-4A67-8CC4-7E93B9E68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24796</TotalTime>
  <Pages>67</Pages>
  <Words>15517</Words>
  <Characters>88447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103757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314</cp:revision>
  <cp:lastPrinted>1999-09-28T18:47:00Z</cp:lastPrinted>
  <dcterms:created xsi:type="dcterms:W3CDTF">2015-08-27T21:14:00Z</dcterms:created>
  <dcterms:modified xsi:type="dcterms:W3CDTF">2016-07-03T18:59:00Z</dcterms:modified>
</cp:coreProperties>
</file>